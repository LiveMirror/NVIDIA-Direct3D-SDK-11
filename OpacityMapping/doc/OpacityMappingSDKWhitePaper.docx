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0CF3" w:rsidRPr="0027266F" w:rsidRDefault="006D1FDA" w:rsidP="006244F5">
      <w:pPr>
        <w:pStyle w:val="CoverTitle"/>
        <w:spacing w:before="3000" w:after="960"/>
        <w:ind w:left="2794"/>
        <w:rPr>
          <w:sz w:val="36"/>
          <w:szCs w:val="36"/>
        </w:rPr>
      </w:pPr>
      <w:r w:rsidRPr="0027266F">
        <w:rPr>
          <w:sz w:val="36"/>
          <w:szCs w:val="36"/>
        </w:rPr>
        <w:t xml:space="preserve">Fast rendering of opacity-mapped particles using </w:t>
      </w:r>
      <w:r w:rsidR="0027266F">
        <w:rPr>
          <w:sz w:val="36"/>
          <w:szCs w:val="36"/>
        </w:rPr>
        <w:t xml:space="preserve">DirectX 11 </w:t>
      </w:r>
      <w:r w:rsidRPr="0027266F">
        <w:rPr>
          <w:sz w:val="36"/>
          <w:szCs w:val="36"/>
        </w:rPr>
        <w:t>tessellation and mixed resolutions</w:t>
      </w:r>
    </w:p>
    <w:p w:rsidR="00D70CF3" w:rsidRPr="0027266F" w:rsidRDefault="00197DA0" w:rsidP="006244F5">
      <w:pPr>
        <w:pStyle w:val="CoverTitle2"/>
        <w:spacing w:before="120" w:after="120"/>
        <w:ind w:left="2794" w:right="-1267"/>
        <w:rPr>
          <w:rStyle w:val="CoverTitle2Char"/>
          <w:color w:val="000000"/>
          <w:w w:val="100"/>
          <w:sz w:val="28"/>
          <w:szCs w:val="28"/>
        </w:rPr>
      </w:pPr>
      <w:r w:rsidRPr="0027266F">
        <w:rPr>
          <w:rStyle w:val="CoverTitle2Char"/>
          <w:color w:val="000000"/>
          <w:w w:val="100"/>
          <w:sz w:val="28"/>
          <w:szCs w:val="28"/>
        </w:rPr>
        <w:t>Jon Jansen</w:t>
      </w:r>
      <w:r w:rsidR="006244F5" w:rsidRPr="0027266F">
        <w:rPr>
          <w:rStyle w:val="CoverTitle2Char"/>
          <w:color w:val="000000"/>
          <w:w w:val="100"/>
          <w:sz w:val="28"/>
          <w:szCs w:val="28"/>
        </w:rPr>
        <w:br/>
      </w:r>
      <w:hyperlink r:id="rId8" w:history="1">
        <w:r w:rsidR="006707F9" w:rsidRPr="0027266F">
          <w:rPr>
            <w:rStyle w:val="Hyperlink"/>
            <w:sz w:val="28"/>
            <w:szCs w:val="28"/>
          </w:rPr>
          <w:t>jjansen@nvidia.com</w:t>
        </w:r>
      </w:hyperlink>
      <w:r w:rsidR="006707F9" w:rsidRPr="0027266F">
        <w:rPr>
          <w:rStyle w:val="CoverTitle2Char"/>
          <w:color w:val="000000"/>
          <w:w w:val="100"/>
          <w:sz w:val="28"/>
          <w:szCs w:val="28"/>
        </w:rPr>
        <w:br/>
      </w:r>
      <w:r w:rsidR="006707F9" w:rsidRPr="0027266F">
        <w:rPr>
          <w:rStyle w:val="CoverTitle2Char"/>
          <w:color w:val="000000"/>
          <w:w w:val="100"/>
          <w:sz w:val="28"/>
          <w:szCs w:val="28"/>
        </w:rPr>
        <w:br/>
        <w:t>Louis Bavoil</w:t>
      </w:r>
      <w:r w:rsidR="006707F9" w:rsidRPr="0027266F">
        <w:rPr>
          <w:rStyle w:val="CoverTitle2Char"/>
          <w:color w:val="000000"/>
          <w:w w:val="100"/>
          <w:sz w:val="28"/>
          <w:szCs w:val="28"/>
        </w:rPr>
        <w:br/>
      </w:r>
      <w:hyperlink r:id="rId9" w:history="1">
        <w:r w:rsidR="006707F9" w:rsidRPr="0027266F">
          <w:rPr>
            <w:rStyle w:val="Hyperlink"/>
            <w:sz w:val="28"/>
            <w:szCs w:val="28"/>
          </w:rPr>
          <w:t>lbavoil@nvidia.com</w:t>
        </w:r>
      </w:hyperlink>
    </w:p>
    <w:p w:rsidR="006707F9" w:rsidRPr="006707F9" w:rsidRDefault="006707F9" w:rsidP="006707F9">
      <w:pPr>
        <w:pStyle w:val="CoverTitle2"/>
        <w:spacing w:after="120"/>
        <w:ind w:left="2790" w:right="-1267"/>
        <w:rPr>
          <w:bCs w:val="0"/>
          <w:color w:val="000000"/>
        </w:rPr>
      </w:pPr>
    </w:p>
    <w:p w:rsidR="00D70CF3" w:rsidRDefault="00D70CF3" w:rsidP="006707F9">
      <w:pPr>
        <w:pStyle w:val="TOC"/>
        <w:ind w:left="2790"/>
        <w:jc w:val="center"/>
      </w:pPr>
      <w:r>
        <w:br w:type="page"/>
      </w:r>
      <w:r>
        <w:lastRenderedPageBreak/>
        <w:t>Document Change History</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96"/>
        <w:gridCol w:w="1354"/>
        <w:gridCol w:w="1800"/>
        <w:gridCol w:w="3870"/>
      </w:tblGrid>
      <w:tr w:rsidR="00D70CF3">
        <w:tc>
          <w:tcPr>
            <w:tcW w:w="896" w:type="dxa"/>
            <w:shd w:val="clear" w:color="auto" w:fill="E6E6E6"/>
          </w:tcPr>
          <w:p w:rsidR="00D70CF3" w:rsidRDefault="00D70CF3">
            <w:pPr>
              <w:pStyle w:val="CellHeading"/>
            </w:pPr>
            <w:r>
              <w:t>Version</w:t>
            </w:r>
          </w:p>
        </w:tc>
        <w:tc>
          <w:tcPr>
            <w:tcW w:w="1354" w:type="dxa"/>
            <w:shd w:val="clear" w:color="auto" w:fill="E6E6E6"/>
          </w:tcPr>
          <w:p w:rsidR="00D70CF3" w:rsidRDefault="00D70CF3">
            <w:pPr>
              <w:pStyle w:val="CellHeading"/>
            </w:pPr>
            <w:r>
              <w:t>Date</w:t>
            </w:r>
          </w:p>
        </w:tc>
        <w:tc>
          <w:tcPr>
            <w:tcW w:w="1800" w:type="dxa"/>
            <w:shd w:val="clear" w:color="auto" w:fill="E6E6E6"/>
          </w:tcPr>
          <w:p w:rsidR="00D70CF3" w:rsidRDefault="00D70CF3">
            <w:pPr>
              <w:pStyle w:val="CellHeading"/>
            </w:pPr>
            <w:r>
              <w:t>Responsible</w:t>
            </w:r>
          </w:p>
        </w:tc>
        <w:tc>
          <w:tcPr>
            <w:tcW w:w="3870" w:type="dxa"/>
            <w:shd w:val="clear" w:color="auto" w:fill="E6E6E6"/>
          </w:tcPr>
          <w:p w:rsidR="00D70CF3" w:rsidRDefault="00D70CF3">
            <w:pPr>
              <w:pStyle w:val="CellHeading"/>
            </w:pPr>
            <w:r>
              <w:t>Reason for Change</w:t>
            </w:r>
          </w:p>
        </w:tc>
      </w:tr>
      <w:tr w:rsidR="00D70CF3">
        <w:tc>
          <w:tcPr>
            <w:tcW w:w="896" w:type="dxa"/>
          </w:tcPr>
          <w:p w:rsidR="00D70CF3" w:rsidRDefault="00197DA0">
            <w:pPr>
              <w:pStyle w:val="CellText"/>
            </w:pPr>
            <w:r>
              <w:t>1</w:t>
            </w:r>
          </w:p>
        </w:tc>
        <w:tc>
          <w:tcPr>
            <w:tcW w:w="1354" w:type="dxa"/>
          </w:tcPr>
          <w:p w:rsidR="00D70CF3" w:rsidRDefault="008022CB" w:rsidP="009E7908">
            <w:pPr>
              <w:pStyle w:val="CellText"/>
            </w:pPr>
            <w:del w:id="0" w:author="Louis Bavoil" w:date="2010-12-20T09:12:00Z">
              <w:r w:rsidDel="006244F5">
                <w:delText>9</w:delText>
              </w:r>
              <w:r w:rsidR="00197DA0" w:rsidDel="006244F5">
                <w:delText xml:space="preserve"> May</w:delText>
              </w:r>
            </w:del>
            <w:ins w:id="1" w:author="Louis Bavoil" w:date="2010-12-20T09:12:00Z">
              <w:r w:rsidR="006244F5">
                <w:t>2</w:t>
              </w:r>
            </w:ins>
            <w:r w:rsidR="009E7908">
              <w:t>2</w:t>
            </w:r>
            <w:ins w:id="2" w:author="Louis Bavoil" w:date="2010-12-20T09:12:00Z">
              <w:r w:rsidR="006244F5">
                <w:t xml:space="preserve"> </w:t>
              </w:r>
            </w:ins>
            <w:r w:rsidR="009E7908">
              <w:t>Feb</w:t>
            </w:r>
            <w:r w:rsidR="00197DA0">
              <w:t xml:space="preserve"> 201</w:t>
            </w:r>
            <w:r w:rsidR="00742022">
              <w:t>1</w:t>
            </w:r>
          </w:p>
        </w:tc>
        <w:tc>
          <w:tcPr>
            <w:tcW w:w="1800" w:type="dxa"/>
          </w:tcPr>
          <w:p w:rsidR="00D70CF3" w:rsidRDefault="00197DA0">
            <w:pPr>
              <w:pStyle w:val="CellText"/>
            </w:pPr>
            <w:r>
              <w:t>Jon Jansen</w:t>
            </w:r>
          </w:p>
        </w:tc>
        <w:tc>
          <w:tcPr>
            <w:tcW w:w="3870" w:type="dxa"/>
          </w:tcPr>
          <w:p w:rsidR="00D70CF3" w:rsidRDefault="00D70CF3">
            <w:pPr>
              <w:pStyle w:val="CellText"/>
            </w:pPr>
            <w:r>
              <w:t>Initial release</w:t>
            </w:r>
          </w:p>
        </w:tc>
      </w:tr>
      <w:tr w:rsidR="00D70CF3">
        <w:tc>
          <w:tcPr>
            <w:tcW w:w="896" w:type="dxa"/>
          </w:tcPr>
          <w:p w:rsidR="00D70CF3" w:rsidRDefault="00D70CF3">
            <w:pPr>
              <w:pStyle w:val="CellText"/>
            </w:pPr>
          </w:p>
        </w:tc>
        <w:tc>
          <w:tcPr>
            <w:tcW w:w="1354" w:type="dxa"/>
          </w:tcPr>
          <w:p w:rsidR="00D70CF3" w:rsidRDefault="00D70CF3">
            <w:pPr>
              <w:pStyle w:val="CellText"/>
            </w:pPr>
          </w:p>
        </w:tc>
        <w:tc>
          <w:tcPr>
            <w:tcW w:w="1800" w:type="dxa"/>
          </w:tcPr>
          <w:p w:rsidR="00D70CF3" w:rsidRDefault="00D70CF3">
            <w:pPr>
              <w:pStyle w:val="CellText"/>
            </w:pPr>
          </w:p>
        </w:tc>
        <w:tc>
          <w:tcPr>
            <w:tcW w:w="3870" w:type="dxa"/>
          </w:tcPr>
          <w:p w:rsidR="00D70CF3" w:rsidRDefault="00D70CF3">
            <w:pPr>
              <w:pStyle w:val="CellText"/>
            </w:pPr>
          </w:p>
        </w:tc>
      </w:tr>
      <w:tr w:rsidR="00D70CF3">
        <w:tc>
          <w:tcPr>
            <w:tcW w:w="896" w:type="dxa"/>
          </w:tcPr>
          <w:p w:rsidR="00D70CF3" w:rsidRDefault="00D70CF3">
            <w:pPr>
              <w:pStyle w:val="CellText"/>
            </w:pPr>
          </w:p>
        </w:tc>
        <w:tc>
          <w:tcPr>
            <w:tcW w:w="1354" w:type="dxa"/>
          </w:tcPr>
          <w:p w:rsidR="00D70CF3" w:rsidRDefault="00D70CF3">
            <w:pPr>
              <w:pStyle w:val="CellText"/>
            </w:pPr>
          </w:p>
        </w:tc>
        <w:tc>
          <w:tcPr>
            <w:tcW w:w="1800" w:type="dxa"/>
          </w:tcPr>
          <w:p w:rsidR="00D70CF3" w:rsidRDefault="00D70CF3">
            <w:pPr>
              <w:pStyle w:val="CellText"/>
            </w:pPr>
          </w:p>
        </w:tc>
        <w:tc>
          <w:tcPr>
            <w:tcW w:w="3870" w:type="dxa"/>
          </w:tcPr>
          <w:p w:rsidR="00D70CF3" w:rsidRDefault="00D70CF3">
            <w:pPr>
              <w:pStyle w:val="CellText"/>
            </w:pPr>
          </w:p>
        </w:tc>
      </w:tr>
      <w:tr w:rsidR="00D70CF3">
        <w:tc>
          <w:tcPr>
            <w:tcW w:w="896" w:type="dxa"/>
          </w:tcPr>
          <w:p w:rsidR="00D70CF3" w:rsidRDefault="00D70CF3">
            <w:pPr>
              <w:pStyle w:val="CellText"/>
            </w:pPr>
          </w:p>
        </w:tc>
        <w:tc>
          <w:tcPr>
            <w:tcW w:w="1354" w:type="dxa"/>
          </w:tcPr>
          <w:p w:rsidR="00D70CF3" w:rsidRDefault="00D70CF3">
            <w:pPr>
              <w:pStyle w:val="CellText"/>
            </w:pPr>
          </w:p>
        </w:tc>
        <w:tc>
          <w:tcPr>
            <w:tcW w:w="1800" w:type="dxa"/>
          </w:tcPr>
          <w:p w:rsidR="00D70CF3" w:rsidRDefault="00D70CF3">
            <w:pPr>
              <w:pStyle w:val="CellText"/>
            </w:pPr>
          </w:p>
        </w:tc>
        <w:tc>
          <w:tcPr>
            <w:tcW w:w="3870" w:type="dxa"/>
          </w:tcPr>
          <w:p w:rsidR="00D70CF3" w:rsidRDefault="00D70CF3">
            <w:pPr>
              <w:pStyle w:val="CellText"/>
            </w:pPr>
          </w:p>
        </w:tc>
      </w:tr>
    </w:tbl>
    <w:p w:rsidR="00D70CF3" w:rsidRDefault="00D70CF3"/>
    <w:p w:rsidR="00D70CF3" w:rsidRDefault="00D70CF3"/>
    <w:p w:rsidR="00D70CF3" w:rsidRDefault="00D70CF3"/>
    <w:p w:rsidR="00D70CF3" w:rsidRDefault="00D70CF3"/>
    <w:p w:rsidR="00D70CF3" w:rsidRDefault="00D70CF3">
      <w:pPr>
        <w:sectPr w:rsidR="00D70CF3">
          <w:headerReference w:type="default" r:id="rId10"/>
          <w:footerReference w:type="default" r:id="rId11"/>
          <w:headerReference w:type="first" r:id="rId12"/>
          <w:footerReference w:type="first" r:id="rId13"/>
          <w:pgSz w:w="12240" w:h="15840" w:code="1"/>
          <w:pgMar w:top="1440" w:right="1800" w:bottom="1440" w:left="1800" w:header="720" w:footer="720" w:gutter="0"/>
          <w:pgNumType w:fmt="lowerRoman"/>
          <w:cols w:space="720"/>
          <w:titlePg/>
          <w:docGrid w:linePitch="360"/>
        </w:sectPr>
      </w:pPr>
    </w:p>
    <w:p w:rsidR="00D70CF3" w:rsidRDefault="00D70CF3">
      <w:pPr>
        <w:pStyle w:val="Heading1"/>
      </w:pPr>
      <w:r>
        <w:lastRenderedPageBreak/>
        <w:tab/>
      </w:r>
      <w:r w:rsidR="006D1FDA" w:rsidRPr="006D1FDA">
        <w:t xml:space="preserve">Fast rendering of opacity-mapped particles using </w:t>
      </w:r>
      <w:r w:rsidR="00737D11">
        <w:t xml:space="preserve">DirectX 11 </w:t>
      </w:r>
      <w:r w:rsidR="006D1FDA" w:rsidRPr="006D1FDA">
        <w:t>tes</w:t>
      </w:r>
      <w:r w:rsidR="006D1FDA">
        <w:t>sellation and mixed resolutions</w:t>
      </w:r>
    </w:p>
    <w:p w:rsidR="00E15F92" w:rsidRDefault="00E15F92">
      <w:pPr>
        <w:pStyle w:val="Heading2"/>
      </w:pPr>
      <w:bookmarkStart w:id="3" w:name="_Toc16479144"/>
      <w:r>
        <w:t>What the sample shows</w:t>
      </w:r>
    </w:p>
    <w:p w:rsidR="00175A0C" w:rsidRDefault="00E15F92" w:rsidP="00E15F92">
      <w:r>
        <w:t xml:space="preserve">This sample </w:t>
      </w:r>
      <w:r w:rsidR="005D23DE">
        <w:t xml:space="preserve">application </w:t>
      </w:r>
      <w:r>
        <w:t>demonstrates efficient rendering of dense p</w:t>
      </w:r>
      <w:r w:rsidR="0098485D">
        <w:t xml:space="preserve">article plumes using four light sources, with self-shadowing </w:t>
      </w:r>
      <w:r w:rsidR="00175A0C">
        <w:t>applied to all four sources.</w:t>
      </w:r>
    </w:p>
    <w:p w:rsidR="00FC2420" w:rsidRDefault="00FC2420" w:rsidP="00E15F92"/>
    <w:p w:rsidR="00FC2420" w:rsidRDefault="00B92A1C" w:rsidP="00B92A1C">
      <w:r>
        <w:rPr>
          <w:noProof/>
          <w:lang w:val="en-GB" w:eastAsia="en-GB"/>
        </w:rPr>
        <w:drawing>
          <wp:inline distT="0" distB="0" distL="0" distR="0">
            <wp:extent cx="4758355" cy="3433314"/>
            <wp:effectExtent l="19050" t="0" r="4145" b="0"/>
            <wp:docPr id="9" name="Picture 8" descr="OpacityMapping - Tessell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acityMapping - Tessellation.bmp"/>
                    <pic:cNvPicPr/>
                  </pic:nvPicPr>
                  <pic:blipFill>
                    <a:blip r:embed="rId14" cstate="print"/>
                    <a:srcRect l="6749" r="6749"/>
                    <a:stretch>
                      <a:fillRect/>
                    </a:stretch>
                  </pic:blipFill>
                  <pic:spPr>
                    <a:xfrm>
                      <a:off x="0" y="0"/>
                      <a:ext cx="4758355" cy="3433314"/>
                    </a:xfrm>
                    <a:prstGeom prst="rect">
                      <a:avLst/>
                    </a:prstGeom>
                  </pic:spPr>
                </pic:pic>
              </a:graphicData>
            </a:graphic>
          </wp:inline>
        </w:drawing>
      </w:r>
    </w:p>
    <w:p w:rsidR="00FC2420" w:rsidRDefault="00FC2420" w:rsidP="00E15F92"/>
    <w:p w:rsidR="000C2320" w:rsidRDefault="0098485D" w:rsidP="000C2320">
      <w:r>
        <w:t>The sample uses the following techniques for rendering and acceleration:</w:t>
      </w:r>
    </w:p>
    <w:p w:rsidR="0098485D" w:rsidRPr="009B725D" w:rsidRDefault="000C2320" w:rsidP="005C73E0">
      <w:pPr>
        <w:pStyle w:val="ListBullet"/>
        <w:ind w:left="2016"/>
      </w:pPr>
      <w:r>
        <w:t>Fourier Opacity Mapping</w:t>
      </w:r>
      <w:r w:rsidR="00175A0C">
        <w:t>, for rendering self-shadowing effects</w:t>
      </w:r>
    </w:p>
    <w:p w:rsidR="0098485D" w:rsidRDefault="000C2320" w:rsidP="005C73E0">
      <w:pPr>
        <w:pStyle w:val="ListBullet"/>
        <w:ind w:left="2016"/>
      </w:pPr>
      <w:r>
        <w:t>DX11 Tessellation</w:t>
      </w:r>
      <w:r w:rsidR="00175A0C">
        <w:t>, for acceleration</w:t>
      </w:r>
    </w:p>
    <w:p w:rsidR="00905495" w:rsidRDefault="006D1FDA" w:rsidP="005C73E0">
      <w:pPr>
        <w:pStyle w:val="ListBullet"/>
        <w:ind w:left="2016"/>
      </w:pPr>
      <w:bookmarkStart w:id="4" w:name="_Ref260844226"/>
      <w:r>
        <w:t xml:space="preserve">Mixed-resolution Particle Rendering with </w:t>
      </w:r>
      <w:ins w:id="5" w:author="Louis Bavoil" w:date="2010-12-20T09:14:00Z">
        <w:r w:rsidR="00905495" w:rsidRPr="00905495">
          <w:t xml:space="preserve">Nearest-Depth </w:t>
        </w:r>
        <w:proofErr w:type="spellStart"/>
        <w:r w:rsidR="00905495" w:rsidRPr="00905495">
          <w:t>Upsampling</w:t>
        </w:r>
        <w:proofErr w:type="spellEnd"/>
        <w:r w:rsidR="00905495" w:rsidRPr="00905495">
          <w:t>, for acceleration</w:t>
        </w:r>
      </w:ins>
    </w:p>
    <w:p w:rsidR="00355C27" w:rsidRPr="00355C27" w:rsidRDefault="00355C27" w:rsidP="00355C27">
      <w:pPr>
        <w:pStyle w:val="ListBullet"/>
        <w:numPr>
          <w:ilvl w:val="0"/>
          <w:numId w:val="0"/>
        </w:numPr>
      </w:pPr>
    </w:p>
    <w:p w:rsidR="0098485D" w:rsidRDefault="0098485D" w:rsidP="0098485D">
      <w:pPr>
        <w:pStyle w:val="Heading2"/>
      </w:pPr>
      <w:bookmarkStart w:id="6" w:name="_Ref260848821"/>
      <w:r>
        <w:lastRenderedPageBreak/>
        <w:t>Fourier Opacity Mapping</w:t>
      </w:r>
      <w:bookmarkEnd w:id="4"/>
      <w:bookmarkEnd w:id="6"/>
    </w:p>
    <w:p w:rsidR="00584BA1" w:rsidRDefault="00C81790" w:rsidP="00820B80">
      <w:r>
        <w:t>T</w:t>
      </w:r>
      <w:r w:rsidR="00593BBE">
        <w:t xml:space="preserve">he particles are not opaque, </w:t>
      </w:r>
      <w:r>
        <w:t xml:space="preserve">so </w:t>
      </w:r>
      <w:r w:rsidR="00593BBE">
        <w:t>we cannot use convent</w:t>
      </w:r>
      <w:r>
        <w:t xml:space="preserve">ional </w:t>
      </w:r>
      <w:r w:rsidR="00900135">
        <w:t xml:space="preserve">opaque </w:t>
      </w:r>
      <w:r>
        <w:t xml:space="preserve">shadow-mapping techniques. Instead, </w:t>
      </w:r>
      <w:r w:rsidR="00593BBE">
        <w:t>we need to use a technique which takes a</w:t>
      </w:r>
      <w:r>
        <w:t>ccount of variable translucency, and which is able to model the gradual extinction of light as it travels into the plume from the light source.</w:t>
      </w:r>
    </w:p>
    <w:p w:rsidR="00E078F3" w:rsidRDefault="00C81790" w:rsidP="00E078F3">
      <w:r>
        <w:t xml:space="preserve">The sample uses Fourier Opacity Mapping </w:t>
      </w:r>
      <w:r w:rsidR="00E078F3">
        <w:t>for this</w:t>
      </w:r>
      <w:r w:rsidR="00487F58">
        <w:t>.</w:t>
      </w:r>
      <w:r w:rsidR="00E078F3">
        <w:t xml:space="preserve"> </w:t>
      </w:r>
      <w:r>
        <w:t>Fourier Opacity Mapping approximates the variable density of the plume us</w:t>
      </w:r>
      <w:r w:rsidR="00487F58">
        <w:t>ing a truncated Fourier series</w:t>
      </w:r>
      <w:r w:rsidR="000A6935">
        <w:t>. P</w:t>
      </w:r>
      <w:r w:rsidR="00487F58">
        <w:t>rovided the opacity is low and varies smoothly</w:t>
      </w:r>
      <w:r w:rsidR="007A079B">
        <w:t>,</w:t>
      </w:r>
      <w:r w:rsidR="00487F58">
        <w:t xml:space="preserve"> </w:t>
      </w:r>
      <w:r w:rsidR="007A079B">
        <w:t>and as long as sufficient Fourier series terms are used in the approximation, Fourier Opacity Mapping</w:t>
      </w:r>
      <w:r w:rsidR="00487F58">
        <w:t xml:space="preserve"> will produce plausible and stable self-shadowing effects.</w:t>
      </w:r>
    </w:p>
    <w:p w:rsidR="00B15BF3" w:rsidRDefault="00C81790" w:rsidP="009D5BB9">
      <w:r>
        <w:t>The technique is implemented in two passes:</w:t>
      </w:r>
    </w:p>
    <w:p w:rsidR="00C81790" w:rsidRDefault="00C81790" w:rsidP="00C81790">
      <w:pPr>
        <w:pStyle w:val="ListNumber"/>
      </w:pPr>
      <w:r w:rsidRPr="002B2001">
        <w:rPr>
          <w:u w:val="single"/>
        </w:rPr>
        <w:t>Render the opacity map</w:t>
      </w:r>
      <w:r>
        <w:t xml:space="preserve"> – this is conceptually similar to conventional opaque shadow mapping, but instead of depths, we store Fourier series coefficients in </w:t>
      </w:r>
      <w:r w:rsidR="00B041ED">
        <w:t>a 4</w:t>
      </w:r>
      <w:r w:rsidR="00FF489F">
        <w:t>x</w:t>
      </w:r>
      <w:r w:rsidR="008C453B">
        <w:t>MRT</w:t>
      </w:r>
      <w:r>
        <w:t xml:space="preserve"> opacity map</w:t>
      </w:r>
      <w:r w:rsidR="00FF489F">
        <w:t xml:space="preserve"> (i.e. 16 coefficients in total</w:t>
      </w:r>
      <w:r w:rsidR="002E3FA2">
        <w:t xml:space="preserve"> – see</w:t>
      </w:r>
      <w:r w:rsidR="00A036A6">
        <w:t xml:space="preserve"> </w:t>
      </w:r>
      <w:r w:rsidR="00F47850">
        <w:fldChar w:fldCharType="begin"/>
      </w:r>
      <w:r w:rsidR="00A036A6">
        <w:instrText xml:space="preserve"> REF _Ref260841996 \h </w:instrText>
      </w:r>
      <w:r w:rsidR="00F47850">
        <w:fldChar w:fldCharType="separate"/>
      </w:r>
      <w:r w:rsidR="007E1039">
        <w:t xml:space="preserve">Figure </w:t>
      </w:r>
      <w:r w:rsidR="007E1039">
        <w:rPr>
          <w:noProof/>
        </w:rPr>
        <w:t>1</w:t>
      </w:r>
      <w:r w:rsidR="00F47850">
        <w:fldChar w:fldCharType="end"/>
      </w:r>
      <w:r w:rsidR="00FF489F">
        <w:t xml:space="preserve">). </w:t>
      </w:r>
    </w:p>
    <w:p w:rsidR="00C81790" w:rsidRDefault="00C81790" w:rsidP="00C81790">
      <w:pPr>
        <w:pStyle w:val="ListNumber"/>
      </w:pPr>
      <w:r w:rsidRPr="002B2001">
        <w:rPr>
          <w:u w:val="single"/>
        </w:rPr>
        <w:t>Render the particles</w:t>
      </w:r>
      <w:r>
        <w:t xml:space="preserve"> </w:t>
      </w:r>
      <w:r w:rsidR="00E078F3">
        <w:t>–</w:t>
      </w:r>
      <w:r>
        <w:t xml:space="preserve"> </w:t>
      </w:r>
      <w:r w:rsidR="00E078F3">
        <w:t xml:space="preserve">again, this is conceptually similar to opaque shadow mapping, but instead of reading and comparing depths, we read Fourier series coefficients and we use the coefficients to </w:t>
      </w:r>
      <w:r w:rsidR="00A456A7">
        <w:t>model</w:t>
      </w:r>
      <w:r w:rsidR="00E078F3">
        <w:t xml:space="preserve"> how much light has been extinguished on its journey from source.</w:t>
      </w:r>
    </w:p>
    <w:p w:rsidR="003332E0" w:rsidRDefault="003332E0" w:rsidP="003332E0">
      <w:pPr>
        <w:pStyle w:val="ListNumber"/>
        <w:numPr>
          <w:ilvl w:val="0"/>
          <w:numId w:val="0"/>
        </w:numPr>
        <w:ind w:left="1620"/>
        <w:jc w:val="center"/>
      </w:pPr>
    </w:p>
    <w:p w:rsidR="003332E0" w:rsidRDefault="003332E0" w:rsidP="003332E0">
      <w:pPr>
        <w:pStyle w:val="ListNumber"/>
        <w:keepNext/>
        <w:numPr>
          <w:ilvl w:val="0"/>
          <w:numId w:val="0"/>
        </w:numPr>
        <w:ind w:left="1622"/>
        <w:jc w:val="center"/>
      </w:pPr>
      <w:r w:rsidRPr="003332E0">
        <w:rPr>
          <w:noProof/>
          <w:lang w:val="en-GB" w:eastAsia="en-GB"/>
        </w:rPr>
        <w:drawing>
          <wp:inline distT="0" distB="0" distL="0" distR="0">
            <wp:extent cx="3847620" cy="952381"/>
            <wp:effectExtent l="19050" t="0" r="480" b="0"/>
            <wp:docPr id="10" name="Picture 5" descr="FOM-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M-targets.png"/>
                    <pic:cNvPicPr/>
                  </pic:nvPicPr>
                  <pic:blipFill>
                    <a:blip r:embed="rId15" cstate="print"/>
                    <a:stretch>
                      <a:fillRect/>
                    </a:stretch>
                  </pic:blipFill>
                  <pic:spPr>
                    <a:xfrm>
                      <a:off x="0" y="0"/>
                      <a:ext cx="3847620" cy="952381"/>
                    </a:xfrm>
                    <a:prstGeom prst="rect">
                      <a:avLst/>
                    </a:prstGeom>
                  </pic:spPr>
                </pic:pic>
              </a:graphicData>
            </a:graphic>
          </wp:inline>
        </w:drawing>
      </w:r>
    </w:p>
    <w:p w:rsidR="003332E0" w:rsidRDefault="002E3FA2" w:rsidP="002E3FA2">
      <w:pPr>
        <w:pStyle w:val="Caption"/>
        <w:jc w:val="center"/>
      </w:pPr>
      <w:bookmarkStart w:id="7" w:name="_Ref260841996"/>
      <w:r>
        <w:t xml:space="preserve">Figure </w:t>
      </w:r>
      <w:fldSimple w:instr=" SEQ Figure \* ARABIC ">
        <w:r w:rsidR="007E1039">
          <w:rPr>
            <w:noProof/>
          </w:rPr>
          <w:t>1</w:t>
        </w:r>
      </w:fldSimple>
      <w:bookmarkEnd w:id="7"/>
      <w:r>
        <w:t xml:space="preserve"> </w:t>
      </w:r>
      <w:r w:rsidR="003332E0">
        <w:t>– a F</w:t>
      </w:r>
      <w:r w:rsidR="007A4A87">
        <w:t>ourier Opacity Map packed into</w:t>
      </w:r>
      <w:r w:rsidR="003332E0">
        <w:t xml:space="preserve"> 4xMRT</w:t>
      </w:r>
    </w:p>
    <w:p w:rsidR="00AC41F5" w:rsidRDefault="00AC41F5" w:rsidP="00E15F92">
      <w:pPr>
        <w:rPr>
          <w:i/>
        </w:rPr>
      </w:pPr>
      <w:r>
        <w:t>For further details on Fourier Opacity Mapping, see</w:t>
      </w:r>
      <w:r w:rsidR="00E043E8">
        <w:t xml:space="preserve"> </w:t>
      </w:r>
      <w:sdt>
        <w:sdtPr>
          <w:id w:val="722013966"/>
          <w:citation/>
        </w:sdtPr>
        <w:sdtContent>
          <w:r w:rsidR="00F47850">
            <w:fldChar w:fldCharType="begin"/>
          </w:r>
          <w:r w:rsidR="00865111">
            <w:rPr>
              <w:lang w:val="en-GB"/>
            </w:rPr>
            <w:instrText xml:space="preserve"> CITATION LJa10 \l 2057  </w:instrText>
          </w:r>
          <w:r w:rsidR="00F47850">
            <w:fldChar w:fldCharType="separate"/>
          </w:r>
          <w:r w:rsidR="00865111" w:rsidRPr="00865111">
            <w:rPr>
              <w:noProof/>
              <w:lang w:val="en-GB"/>
            </w:rPr>
            <w:t>(Jansen &amp; Bavoil, 2010)</w:t>
          </w:r>
          <w:r w:rsidR="00F47850">
            <w:fldChar w:fldCharType="end"/>
          </w:r>
        </w:sdtContent>
      </w:sdt>
    </w:p>
    <w:p w:rsidR="001D28B3" w:rsidRDefault="000130BA" w:rsidP="001D28B3">
      <w:pPr>
        <w:pStyle w:val="Heading2"/>
      </w:pPr>
      <w:bookmarkStart w:id="8" w:name="_Ref260844251"/>
      <w:r>
        <w:t xml:space="preserve">DX11 </w:t>
      </w:r>
      <w:r w:rsidR="001D28B3">
        <w:t>Tessellation</w:t>
      </w:r>
      <w:bookmarkEnd w:id="8"/>
    </w:p>
    <w:p w:rsidR="00A131F0" w:rsidRDefault="00900135" w:rsidP="005A35F4">
      <w:r>
        <w:t>We rely on the accumulation of many layers of particles to form the impression of a plume</w:t>
      </w:r>
      <w:r w:rsidR="00BC54E3">
        <w:t>, and this gives rise to challenging fi</w:t>
      </w:r>
      <w:r w:rsidR="005A35F4">
        <w:t>ll-related workloads</w:t>
      </w:r>
      <w:r w:rsidR="00A131F0">
        <w:t>.</w:t>
      </w:r>
    </w:p>
    <w:p w:rsidR="00FF3DFD" w:rsidRPr="0039606C" w:rsidRDefault="00FF3DFD" w:rsidP="00A131F0">
      <w:r>
        <w:t>I</w:t>
      </w:r>
      <w:r w:rsidR="005A35F4">
        <w:t>f we perform per-pixel lighting and self-shadowing calculations, the sample is typically bottlenecked in pixel-</w:t>
      </w:r>
      <w:proofErr w:type="spellStart"/>
      <w:r w:rsidR="005A35F4">
        <w:t>shader</w:t>
      </w:r>
      <w:proofErr w:type="spellEnd"/>
      <w:r w:rsidR="005A35F4">
        <w:t xml:space="preserve"> work.</w:t>
      </w:r>
      <w:r w:rsidR="00A131F0">
        <w:t xml:space="preserve"> </w:t>
      </w:r>
      <w:r w:rsidR="0039606C">
        <w:t>However, if we perform per-</w:t>
      </w:r>
      <w:r w:rsidR="0039606C" w:rsidRPr="0039606C">
        <w:rPr>
          <w:i/>
        </w:rPr>
        <w:t>vertex</w:t>
      </w:r>
      <w:r w:rsidR="0039606C">
        <w:t xml:space="preserve"> lighting and self-shadowing, we find that the results are under-sampled and important features are missed or </w:t>
      </w:r>
      <w:proofErr w:type="spellStart"/>
      <w:r w:rsidR="0039606C">
        <w:t>mis</w:t>
      </w:r>
      <w:proofErr w:type="spellEnd"/>
      <w:r w:rsidR="0039606C">
        <w:t>-represented</w:t>
      </w:r>
      <w:r w:rsidR="00802431">
        <w:t xml:space="preserve"> (see </w:t>
      </w:r>
      <w:r w:rsidR="00F47850">
        <w:fldChar w:fldCharType="begin"/>
      </w:r>
      <w:r w:rsidR="00802431">
        <w:instrText xml:space="preserve"> REF _Ref286144135 \h </w:instrText>
      </w:r>
      <w:r w:rsidR="00F47850">
        <w:fldChar w:fldCharType="separate"/>
      </w:r>
      <w:r w:rsidR="007E1039">
        <w:t xml:space="preserve">Figure </w:t>
      </w:r>
      <w:r w:rsidR="007E1039">
        <w:rPr>
          <w:noProof/>
        </w:rPr>
        <w:t>3</w:t>
      </w:r>
      <w:r w:rsidR="00F47850">
        <w:fldChar w:fldCharType="end"/>
      </w:r>
      <w:r w:rsidR="00802431">
        <w:t>)</w:t>
      </w:r>
      <w:r w:rsidR="0039606C">
        <w:t>.</w:t>
      </w:r>
    </w:p>
    <w:p w:rsidR="00DF0E0F" w:rsidRDefault="00A131F0" w:rsidP="00A51106">
      <w:r>
        <w:t xml:space="preserve">Our solution is to use DX11 tessellation to </w:t>
      </w:r>
      <w:r w:rsidR="005E5CAB">
        <w:t>calculate</w:t>
      </w:r>
      <w:r>
        <w:t xml:space="preserve"> lighting and self-shadowing at an intermediate rate</w:t>
      </w:r>
      <w:r w:rsidR="005E5CAB">
        <w:t xml:space="preserve"> in the Domain </w:t>
      </w:r>
      <w:proofErr w:type="spellStart"/>
      <w:r w:rsidR="005E5CAB">
        <w:t>Shader</w:t>
      </w:r>
      <w:proofErr w:type="spellEnd"/>
      <w:r w:rsidR="00DF0E0F">
        <w:t>.</w:t>
      </w:r>
    </w:p>
    <w:p w:rsidR="00675D67" w:rsidRDefault="00675D67" w:rsidP="00A51106"/>
    <w:p w:rsidR="00675D67" w:rsidRDefault="00675D67" w:rsidP="00675D67">
      <w:pPr>
        <w:jc w:val="center"/>
      </w:pPr>
      <w:r>
        <w:rPr>
          <w:noProof/>
          <w:lang w:val="en-GB" w:eastAsia="en-GB"/>
        </w:rPr>
        <w:lastRenderedPageBreak/>
        <w:drawing>
          <wp:inline distT="0" distB="0" distL="0" distR="0">
            <wp:extent cx="1333500" cy="1385379"/>
            <wp:effectExtent l="19050" t="0" r="0" b="0"/>
            <wp:docPr id="11" name="Picture 10" descr="No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ireframe.png"/>
                    <pic:cNvPicPr/>
                  </pic:nvPicPr>
                  <pic:blipFill>
                    <a:blip r:embed="rId16" cstate="print"/>
                    <a:srcRect r="66926" b="65992"/>
                    <a:stretch>
                      <a:fillRect/>
                    </a:stretch>
                  </pic:blipFill>
                  <pic:spPr>
                    <a:xfrm>
                      <a:off x="0" y="0"/>
                      <a:ext cx="1333500" cy="1385379"/>
                    </a:xfrm>
                    <a:prstGeom prst="rect">
                      <a:avLst/>
                    </a:prstGeom>
                  </pic:spPr>
                </pic:pic>
              </a:graphicData>
            </a:graphic>
          </wp:inline>
        </w:drawing>
      </w:r>
      <w:r>
        <w:tab/>
      </w:r>
      <w:r>
        <w:tab/>
      </w:r>
      <w:r>
        <w:rPr>
          <w:noProof/>
          <w:lang w:val="en-GB" w:eastAsia="en-GB"/>
        </w:rPr>
        <w:drawing>
          <wp:inline distT="0" distB="0" distL="0" distR="0">
            <wp:extent cx="1334300" cy="1391413"/>
            <wp:effectExtent l="19050" t="0" r="0" b="0"/>
            <wp:docPr id="12" name="Picture 11" descr="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frame.png"/>
                    <pic:cNvPicPr/>
                  </pic:nvPicPr>
                  <pic:blipFill>
                    <a:blip r:embed="rId17" cstate="print"/>
                    <a:srcRect r="66926" b="65992"/>
                    <a:stretch>
                      <a:fillRect/>
                    </a:stretch>
                  </pic:blipFill>
                  <pic:spPr>
                    <a:xfrm>
                      <a:off x="0" y="0"/>
                      <a:ext cx="1334300" cy="1391413"/>
                    </a:xfrm>
                    <a:prstGeom prst="rect">
                      <a:avLst/>
                    </a:prstGeom>
                  </pic:spPr>
                </pic:pic>
              </a:graphicData>
            </a:graphic>
          </wp:inline>
        </w:drawing>
      </w:r>
    </w:p>
    <w:p w:rsidR="00675D67" w:rsidRDefault="002E3FA2" w:rsidP="002E3FA2">
      <w:pPr>
        <w:pStyle w:val="Caption"/>
        <w:jc w:val="center"/>
      </w:pPr>
      <w:r>
        <w:t xml:space="preserve">Figure </w:t>
      </w:r>
      <w:fldSimple w:instr=" SEQ Figure \* ARABIC ">
        <w:r w:rsidR="007E1039">
          <w:rPr>
            <w:noProof/>
          </w:rPr>
          <w:t>2</w:t>
        </w:r>
      </w:fldSimple>
      <w:r>
        <w:t xml:space="preserve"> </w:t>
      </w:r>
      <w:r w:rsidR="00675D67">
        <w:t xml:space="preserve">– </w:t>
      </w:r>
      <w:proofErr w:type="spellStart"/>
      <w:r w:rsidR="00675D67">
        <w:t>untessellated</w:t>
      </w:r>
      <w:proofErr w:type="spellEnd"/>
      <w:r w:rsidR="00675D67">
        <w:t xml:space="preserve"> (left) vs. tessellated (right) particle billboards</w:t>
      </w:r>
    </w:p>
    <w:p w:rsidR="00B00288" w:rsidRDefault="00B00288" w:rsidP="00A51106"/>
    <w:p w:rsidR="0039606C" w:rsidRDefault="00A51106" w:rsidP="00A51106">
      <w:r>
        <w:t xml:space="preserve">In the sample, we use a simple scheme where the tessellation level </w:t>
      </w:r>
      <w:r w:rsidR="005E5CAB">
        <w:t>is inversely proportional to</w:t>
      </w:r>
      <w:r>
        <w:t xml:space="preserve"> camera distance and where the results are just indistinguishable from those obtained using per-pixel calculations.</w:t>
      </w:r>
      <w:r w:rsidR="00747AE0">
        <w:t xml:space="preserve"> This delivers a significant speedup over the non-tessellated per-pixel </w:t>
      </w:r>
      <w:r w:rsidR="00C70ECC">
        <w:t>approach</w:t>
      </w:r>
      <w:r w:rsidR="00747AE0">
        <w:t>, with no perceptible change in image quality.</w:t>
      </w:r>
    </w:p>
    <w:p w:rsidR="00B00288" w:rsidRDefault="00B00288" w:rsidP="00A51106"/>
    <w:p w:rsidR="00857F04" w:rsidRDefault="00B00288" w:rsidP="00B00288">
      <w:pPr>
        <w:jc w:val="center"/>
      </w:pPr>
      <w:r>
        <w:rPr>
          <w:noProof/>
          <w:lang w:val="en-GB" w:eastAsia="en-GB"/>
        </w:rPr>
        <w:drawing>
          <wp:inline distT="0" distB="0" distL="0" distR="0">
            <wp:extent cx="1296000" cy="1118123"/>
            <wp:effectExtent l="19050" t="0" r="0" b="0"/>
            <wp:docPr id="1" name="Picture 0" descr="LM_Pix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_Pixel.bmp"/>
                    <pic:cNvPicPr/>
                  </pic:nvPicPr>
                  <pic:blipFill>
                    <a:blip r:embed="rId18" cstate="print"/>
                    <a:stretch>
                      <a:fillRect/>
                    </a:stretch>
                  </pic:blipFill>
                  <pic:spPr>
                    <a:xfrm>
                      <a:off x="0" y="0"/>
                      <a:ext cx="1296000" cy="1118123"/>
                    </a:xfrm>
                    <a:prstGeom prst="rect">
                      <a:avLst/>
                    </a:prstGeom>
                  </pic:spPr>
                </pic:pic>
              </a:graphicData>
            </a:graphic>
          </wp:inline>
        </w:drawing>
      </w:r>
      <w:r>
        <w:tab/>
      </w:r>
      <w:r>
        <w:rPr>
          <w:noProof/>
          <w:lang w:val="en-GB" w:eastAsia="en-GB"/>
        </w:rPr>
        <w:drawing>
          <wp:inline distT="0" distB="0" distL="0" distR="0">
            <wp:extent cx="1296000" cy="1118123"/>
            <wp:effectExtent l="19050" t="0" r="0" b="0"/>
            <wp:docPr id="2" name="Picture 1" descr="LM_Verte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_Vertex.bmp"/>
                    <pic:cNvPicPr/>
                  </pic:nvPicPr>
                  <pic:blipFill>
                    <a:blip r:embed="rId19" cstate="print"/>
                    <a:stretch>
                      <a:fillRect/>
                    </a:stretch>
                  </pic:blipFill>
                  <pic:spPr>
                    <a:xfrm>
                      <a:off x="0" y="0"/>
                      <a:ext cx="1296000" cy="1118123"/>
                    </a:xfrm>
                    <a:prstGeom prst="rect">
                      <a:avLst/>
                    </a:prstGeom>
                  </pic:spPr>
                </pic:pic>
              </a:graphicData>
            </a:graphic>
          </wp:inline>
        </w:drawing>
      </w:r>
      <w:r>
        <w:tab/>
      </w:r>
      <w:r>
        <w:rPr>
          <w:noProof/>
          <w:lang w:val="en-GB" w:eastAsia="en-GB"/>
        </w:rPr>
        <w:drawing>
          <wp:inline distT="0" distB="0" distL="0" distR="0">
            <wp:extent cx="1296000" cy="1118123"/>
            <wp:effectExtent l="19050" t="0" r="0" b="0"/>
            <wp:docPr id="5" name="Picture 4" descr="LM_Tessellat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_Tessellated.bmp"/>
                    <pic:cNvPicPr/>
                  </pic:nvPicPr>
                  <pic:blipFill>
                    <a:blip r:embed="rId20" cstate="print"/>
                    <a:stretch>
                      <a:fillRect/>
                    </a:stretch>
                  </pic:blipFill>
                  <pic:spPr>
                    <a:xfrm>
                      <a:off x="0" y="0"/>
                      <a:ext cx="1296000" cy="1118123"/>
                    </a:xfrm>
                    <a:prstGeom prst="rect">
                      <a:avLst/>
                    </a:prstGeom>
                  </pic:spPr>
                </pic:pic>
              </a:graphicData>
            </a:graphic>
          </wp:inline>
        </w:drawing>
      </w:r>
    </w:p>
    <w:p w:rsidR="00D70CF3" w:rsidRDefault="00B84ADA" w:rsidP="00B00288">
      <w:pPr>
        <w:pStyle w:val="Caption"/>
        <w:jc w:val="center"/>
      </w:pPr>
      <w:bookmarkStart w:id="9" w:name="_Ref286144135"/>
      <w:bookmarkEnd w:id="3"/>
      <w:r>
        <w:t xml:space="preserve">Figure </w:t>
      </w:r>
      <w:fldSimple w:instr=" SEQ Figure \* ARABIC ">
        <w:r w:rsidR="007E1039">
          <w:rPr>
            <w:noProof/>
          </w:rPr>
          <w:t>3</w:t>
        </w:r>
      </w:fldSimple>
      <w:bookmarkEnd w:id="9"/>
      <w:r>
        <w:t xml:space="preserve"> – pixel lighting (left</w:t>
      </w:r>
      <w:r w:rsidR="007566C0">
        <w:t>, ground truth</w:t>
      </w:r>
      <w:r>
        <w:t>), vertex lighting (middle), tessellated lighting (right)</w:t>
      </w:r>
    </w:p>
    <w:p w:rsidR="0090358F" w:rsidRDefault="0090358F">
      <w:pPr>
        <w:ind w:left="0"/>
      </w:pPr>
    </w:p>
    <w:p w:rsidR="007222F6" w:rsidRDefault="007222F6" w:rsidP="007222F6">
      <w:pPr>
        <w:pStyle w:val="Heading2"/>
        <w:rPr>
          <w:ins w:id="10" w:author="Louis Bavoil" w:date="2010-12-20T09:16:00Z"/>
        </w:rPr>
      </w:pPr>
      <w:ins w:id="11" w:author="Louis Bavoil" w:date="2010-12-20T09:16:00Z">
        <w:r>
          <w:t xml:space="preserve">Nearest-Depth </w:t>
        </w:r>
        <w:proofErr w:type="spellStart"/>
        <w:r>
          <w:t>Upsampling</w:t>
        </w:r>
        <w:proofErr w:type="spellEnd"/>
      </w:ins>
    </w:p>
    <w:p w:rsidR="00CB646D" w:rsidRDefault="00CB646D" w:rsidP="00034097">
      <w:pPr>
        <w:pStyle w:val="Heading3"/>
      </w:pPr>
      <w:r>
        <w:t>Motivation</w:t>
      </w:r>
    </w:p>
    <w:p w:rsidR="00CB646D" w:rsidRDefault="00CB646D" w:rsidP="00CB646D">
      <w:r>
        <w:t>DX11 tessellation helps to remove much of the pixel-</w:t>
      </w:r>
      <w:proofErr w:type="spellStart"/>
      <w:r>
        <w:t>shader</w:t>
      </w:r>
      <w:proofErr w:type="spellEnd"/>
      <w:r>
        <w:t xml:space="preserve"> burden, but it does nothing to unload the remaining fill-dependent parts of the DX11 pipeline, especially blending in the output-merger stage. We can mitigate this remaining bottleneck by rendering the particles at lower (e.g. </w:t>
      </w:r>
      <w:proofErr w:type="gramStart"/>
      <w:r>
        <w:t>half  or</w:t>
      </w:r>
      <w:proofErr w:type="gramEnd"/>
      <w:r>
        <w:t xml:space="preserve"> quarter) resolution.</w:t>
      </w:r>
    </w:p>
    <w:p w:rsidR="00F47850" w:rsidRDefault="007222F6" w:rsidP="00F47850">
      <w:pPr>
        <w:rPr>
          <w:ins w:id="12" w:author="Louis Bavoil" w:date="2010-12-20T09:16:00Z"/>
        </w:rPr>
        <w:pPrChange w:id="13" w:author="Louis Bavoil" w:date="2010-12-20T09:17:00Z">
          <w:pPr>
            <w:ind w:left="0"/>
          </w:pPr>
        </w:pPrChange>
      </w:pPr>
      <w:ins w:id="14" w:author="Louis Bavoil" w:date="2010-12-20T09:18:00Z">
        <w:r>
          <w:t>R</w:t>
        </w:r>
      </w:ins>
      <w:ins w:id="15" w:author="Louis Bavoil" w:date="2010-12-20T09:16:00Z">
        <w:r>
          <w:t xml:space="preserve">endering particles in low resolution </w:t>
        </w:r>
      </w:ins>
      <w:ins w:id="16" w:author="Louis Bavoil" w:date="2010-12-20T09:18:00Z">
        <w:r>
          <w:t xml:space="preserve">tends to generate aliasing artifacts </w:t>
        </w:r>
      </w:ins>
      <w:ins w:id="17" w:author="Louis Bavoil" w:date="2010-12-20T09:16:00Z">
        <w:r>
          <w:t xml:space="preserve">at the edges between </w:t>
        </w:r>
      </w:ins>
      <w:ins w:id="18" w:author="Louis Bavoil" w:date="2010-12-20T09:19:00Z">
        <w:r>
          <w:t xml:space="preserve">low-resolution </w:t>
        </w:r>
      </w:ins>
      <w:ins w:id="19" w:author="Louis Bavoil" w:date="2010-12-20T09:16:00Z">
        <w:r>
          <w:t xml:space="preserve">particles and </w:t>
        </w:r>
      </w:ins>
      <w:ins w:id="20" w:author="Louis Bavoil" w:date="2010-12-20T09:19:00Z">
        <w:r>
          <w:t xml:space="preserve">full-resolution </w:t>
        </w:r>
      </w:ins>
      <w:ins w:id="21" w:author="Louis Bavoil" w:date="2010-12-20T09:16:00Z">
        <w:r>
          <w:t xml:space="preserve">opaque objects. </w:t>
        </w:r>
      </w:ins>
    </w:p>
    <w:p w:rsidR="00F47850" w:rsidRDefault="007222F6" w:rsidP="00F47850">
      <w:pPr>
        <w:rPr>
          <w:ins w:id="22" w:author="Louis Bavoil" w:date="2010-12-20T09:16:00Z"/>
        </w:rPr>
        <w:pPrChange w:id="23" w:author="Louis Bavoil" w:date="2010-12-20T09:17:00Z">
          <w:pPr>
            <w:ind w:left="0"/>
          </w:pPr>
        </w:pPrChange>
      </w:pPr>
      <w:ins w:id="24" w:author="Louis Bavoil" w:date="2010-12-20T09:16:00Z">
        <w:r>
          <w:t xml:space="preserve">For </w:t>
        </w:r>
      </w:ins>
      <w:ins w:id="25" w:author="Louis Bavoil" w:date="2010-12-20T09:27:00Z">
        <w:r w:rsidR="00B36619">
          <w:t>scenes</w:t>
        </w:r>
      </w:ins>
      <w:ins w:id="26" w:author="Louis Bavoil" w:date="2010-12-20T09:16:00Z">
        <w:r>
          <w:t xml:space="preserve"> where the opaque objects interacting with the particles are not too thin, convincing results can be achieved with a simple low-resolution render of the particles (typically half resolution or quarter resolution), followed by a depth-aware </w:t>
        </w:r>
        <w:proofErr w:type="spellStart"/>
        <w:r>
          <w:t>upsampling</w:t>
        </w:r>
        <w:proofErr w:type="spellEnd"/>
        <w:r>
          <w:t xml:space="preserve"> filter </w:t>
        </w:r>
      </w:ins>
      <w:ins w:id="27" w:author="Louis Bavoil" w:date="2010-12-20T09:27:00Z">
        <w:r w:rsidR="005C5EAE">
          <w:t>taking</w:t>
        </w:r>
      </w:ins>
      <w:ins w:id="28" w:author="Louis Bavoil" w:date="2010-12-20T09:16:00Z">
        <w:r>
          <w:t xml:space="preserve"> as input the full-resolution </w:t>
        </w:r>
      </w:ins>
      <w:ins w:id="29" w:author="Louis Bavoil" w:date="2010-12-20T09:28:00Z">
        <w:r w:rsidR="00E70685">
          <w:t xml:space="preserve">opaque </w:t>
        </w:r>
      </w:ins>
      <w:ins w:id="30" w:author="Louis Bavoil" w:date="2010-12-20T09:16:00Z">
        <w:r>
          <w:t xml:space="preserve">depths, the low-resolution </w:t>
        </w:r>
      </w:ins>
      <w:ins w:id="31" w:author="Louis Bavoil" w:date="2010-12-20T09:28:00Z">
        <w:r w:rsidR="00E70685">
          <w:t xml:space="preserve">opaque </w:t>
        </w:r>
      </w:ins>
      <w:ins w:id="32" w:author="Louis Bavoil" w:date="2010-12-20T09:16:00Z">
        <w:r>
          <w:t xml:space="preserve">depths and the low-resolution </w:t>
        </w:r>
      </w:ins>
      <w:ins w:id="33" w:author="Louis Bavoil" w:date="2010-12-20T09:28:00Z">
        <w:r w:rsidR="00843BC9">
          <w:t xml:space="preserve">particle </w:t>
        </w:r>
      </w:ins>
      <w:ins w:id="34" w:author="Louis Bavoil" w:date="2010-12-20T09:16:00Z">
        <w:r>
          <w:t>colors.</w:t>
        </w:r>
      </w:ins>
    </w:p>
    <w:p w:rsidR="007222F6" w:rsidRDefault="007222F6" w:rsidP="007222F6">
      <w:pPr>
        <w:pStyle w:val="Heading3"/>
        <w:rPr>
          <w:ins w:id="35" w:author="Louis Bavoil" w:date="2010-12-20T09:16:00Z"/>
        </w:rPr>
      </w:pPr>
      <w:ins w:id="36" w:author="Louis Bavoil" w:date="2010-12-20T09:16:00Z">
        <w:r>
          <w:lastRenderedPageBreak/>
          <w:t>Low-Resolution Pass</w:t>
        </w:r>
      </w:ins>
    </w:p>
    <w:p w:rsidR="00F47850" w:rsidRDefault="007222F6" w:rsidP="00F47850">
      <w:pPr>
        <w:rPr>
          <w:ins w:id="37" w:author="Louis Bavoil" w:date="2010-12-20T09:16:00Z"/>
        </w:rPr>
        <w:pPrChange w:id="38" w:author="Louis Bavoil" w:date="2010-12-20T09:17:00Z">
          <w:pPr>
            <w:ind w:left="0"/>
          </w:pPr>
        </w:pPrChange>
      </w:pPr>
      <w:ins w:id="39" w:author="Louis Bavoil" w:date="2010-12-20T09:16:00Z">
        <w:r>
          <w:t>During the low-resolution rendering pass, the particles need to be depth tested against the depths of the opaque objects that have been rendered so far. There are two orthogonal ways to do this.</w:t>
        </w:r>
      </w:ins>
    </w:p>
    <w:p w:rsidR="00F47850" w:rsidRDefault="007222F6" w:rsidP="00F47850">
      <w:pPr>
        <w:pPrChange w:id="40" w:author="Louis Bavoil" w:date="2010-12-20T09:17:00Z">
          <w:pPr>
            <w:ind w:left="0"/>
          </w:pPr>
        </w:pPrChange>
      </w:pPr>
      <w:ins w:id="41" w:author="Louis Bavoil" w:date="2010-12-20T09:16:00Z">
        <w:r>
          <w:t xml:space="preserve">First, the least invasive way may be to </w:t>
        </w:r>
        <w:proofErr w:type="spellStart"/>
        <w:r>
          <w:t>downsampl</w:t>
        </w:r>
      </w:ins>
      <w:r w:rsidR="002D1032">
        <w:t>e</w:t>
      </w:r>
      <w:proofErr w:type="spellEnd"/>
      <w:ins w:id="42" w:author="Louis Bavoil" w:date="2010-12-20T09:16:00Z">
        <w:r>
          <w:t xml:space="preserve"> the full-resolution hardware depth buffer into a low-resolution hardware depth buffer.</w:t>
        </w:r>
      </w:ins>
      <w:r w:rsidR="002D1032">
        <w:t xml:space="preserve"> In </w:t>
      </w:r>
      <w:ins w:id="43" w:author="Louis Bavoil" w:date="2010-12-20T09:16:00Z">
        <w:r w:rsidR="00B713A3">
          <w:t>DirectX</w:t>
        </w:r>
      </w:ins>
      <w:r w:rsidR="00B713A3">
        <w:t xml:space="preserve"> 11</w:t>
      </w:r>
      <w:r w:rsidR="002D1032">
        <w:t xml:space="preserve">, we can do this using a pixel </w:t>
      </w:r>
      <w:proofErr w:type="spellStart"/>
      <w:r w:rsidR="002D1032">
        <w:t>shader</w:t>
      </w:r>
      <w:proofErr w:type="spellEnd"/>
      <w:r w:rsidR="002D1032">
        <w:t xml:space="preserve"> to explicitly </w:t>
      </w:r>
      <w:proofErr w:type="gramStart"/>
      <w:r w:rsidR="002D1032">
        <w:t>Load(</w:t>
      </w:r>
      <w:proofErr w:type="gramEnd"/>
      <w:r w:rsidR="002D1032">
        <w:t xml:space="preserve">) a particular sample from the full-resolution depth buffer. This is particularly useful when the technique is used with MSAA because it allows fine control over the choice of sample. </w:t>
      </w:r>
    </w:p>
    <w:p w:rsidR="00F47850" w:rsidRDefault="007222F6" w:rsidP="00F47850">
      <w:pPr>
        <w:rPr>
          <w:ins w:id="44" w:author="Louis Bavoil" w:date="2010-12-20T09:16:00Z"/>
        </w:rPr>
        <w:pPrChange w:id="45" w:author="Louis Bavoil" w:date="2010-12-20T09:17:00Z">
          <w:pPr>
            <w:ind w:left="0"/>
          </w:pPr>
        </w:pPrChange>
      </w:pPr>
      <w:ins w:id="46" w:author="Louis Bavoil" w:date="2010-12-20T09:16:00Z">
        <w:r>
          <w:t xml:space="preserve">Second, the depth test can be performed in the particle’s pixel </w:t>
        </w:r>
        <w:proofErr w:type="spellStart"/>
        <w:r>
          <w:t>shader</w:t>
        </w:r>
        <w:proofErr w:type="spellEnd"/>
        <w:r>
          <w:t xml:space="preserve"> by varying the output alpha based on the depth difference between the particle’s depth and the opaque depth (soft particles). To maximize performance, the compared depth can be fetched from a low-resolution texture. Various filters may be used for generating the low-resolution depth texture, such as an average or a max filter. We have found that plain hardware point filtering work</w:t>
        </w:r>
      </w:ins>
      <w:r w:rsidR="008021F4">
        <w:t>s</w:t>
      </w:r>
      <w:ins w:id="47" w:author="Louis Bavoil" w:date="2010-12-20T09:16:00Z">
        <w:r>
          <w:t xml:space="preserve"> well with our </w:t>
        </w:r>
        <w:proofErr w:type="spellStart"/>
        <w:r>
          <w:t>upsampling</w:t>
        </w:r>
        <w:proofErr w:type="spellEnd"/>
        <w:r>
          <w:t xml:space="preserve"> filter.</w:t>
        </w:r>
      </w:ins>
    </w:p>
    <w:p w:rsidR="00F47850" w:rsidRDefault="007222F6" w:rsidP="00F47850">
      <w:pPr>
        <w:rPr>
          <w:ins w:id="48" w:author="Louis Bavoil" w:date="2010-12-20T09:16:00Z"/>
        </w:rPr>
        <w:pPrChange w:id="49" w:author="Louis Bavoil" w:date="2010-12-20T09:17:00Z">
          <w:pPr>
            <w:ind w:left="0"/>
          </w:pPr>
        </w:pPrChange>
      </w:pPr>
      <w:ins w:id="50" w:author="Louis Bavoil" w:date="2010-12-20T09:16:00Z">
        <w:r>
          <w:t>At the end of this pass, the low-resolution color buffer should contain the particle’s color in RGB and the particle’s visibility (1-alpha</w:t>
        </w:r>
        <w:r w:rsidRPr="000A2BEE">
          <w:rPr>
            <w:vertAlign w:val="subscript"/>
          </w:rPr>
          <w:t>0</w:t>
        </w:r>
        <w:r>
          <w:t>)</w:t>
        </w:r>
        <w:proofErr w:type="gramStart"/>
        <w:r>
          <w:t>.(</w:t>
        </w:r>
        <w:proofErr w:type="gramEnd"/>
        <w:r>
          <w:t>1-alpha</w:t>
        </w:r>
        <w:r w:rsidRPr="000A2BEE">
          <w:rPr>
            <w:vertAlign w:val="subscript"/>
          </w:rPr>
          <w:t>1</w:t>
        </w:r>
        <w:r>
          <w:t>)…(1-alpha</w:t>
        </w:r>
        <w:r w:rsidRPr="000A2BEE">
          <w:rPr>
            <w:vertAlign w:val="subscript"/>
          </w:rPr>
          <w:t>n</w:t>
        </w:r>
        <w:r>
          <w:t>) in the destination alpha channel.</w:t>
        </w:r>
      </w:ins>
    </w:p>
    <w:p w:rsidR="007222F6" w:rsidRDefault="007222F6" w:rsidP="007222F6">
      <w:pPr>
        <w:pStyle w:val="Heading3"/>
        <w:rPr>
          <w:ins w:id="51" w:author="Louis Bavoil" w:date="2010-12-20T09:16:00Z"/>
        </w:rPr>
      </w:pPr>
      <w:ins w:id="52" w:author="Louis Bavoil" w:date="2010-12-20T09:16:00Z">
        <w:r>
          <w:t xml:space="preserve">Bilinear </w:t>
        </w:r>
        <w:proofErr w:type="spellStart"/>
        <w:r>
          <w:t>Upsampling</w:t>
        </w:r>
        <w:proofErr w:type="spellEnd"/>
      </w:ins>
    </w:p>
    <w:p w:rsidR="00F47850" w:rsidRDefault="007222F6" w:rsidP="00F47850">
      <w:pPr>
        <w:rPr>
          <w:ins w:id="53" w:author="Louis Bavoil" w:date="2010-12-20T09:16:00Z"/>
        </w:rPr>
        <w:pPrChange w:id="54" w:author="Louis Bavoil" w:date="2010-12-20T09:28:00Z">
          <w:pPr>
            <w:ind w:left="0"/>
          </w:pPr>
        </w:pPrChange>
      </w:pPr>
      <w:ins w:id="55" w:author="Louis Bavoil" w:date="2010-12-20T09:16:00Z">
        <w:r>
          <w:t xml:space="preserve">Now that we have a low-resolution off-screen color buffer available for the particles, we need to upscale this buffer and blend it over the full-resolution color buffer. We do this by rendering a full-screen quad with a pixel </w:t>
        </w:r>
        <w:proofErr w:type="spellStart"/>
        <w:r>
          <w:t>shader</w:t>
        </w:r>
        <w:proofErr w:type="spellEnd"/>
        <w:r>
          <w:t xml:space="preserve">, and blending the particle’s RGBA low-resolution colors over the full-resolution color buffer using the same blend equations as in </w:t>
        </w:r>
        <w:r w:rsidRPr="00C3674C">
          <w:rPr>
            <w:noProof/>
            <w:lang w:val="en-GB"/>
          </w:rPr>
          <w:t>(Cantlay, 2007)</w:t>
        </w:r>
        <w:r>
          <w:t>.</w:t>
        </w:r>
      </w:ins>
    </w:p>
    <w:p w:rsidR="00F47850" w:rsidRDefault="007222F6" w:rsidP="00F47850">
      <w:pPr>
        <w:rPr>
          <w:ins w:id="56" w:author="Louis Bavoil" w:date="2010-12-20T09:16:00Z"/>
        </w:rPr>
        <w:pPrChange w:id="57" w:author="Louis Bavoil" w:date="2010-12-20T09:28:00Z">
          <w:pPr>
            <w:ind w:left="0"/>
          </w:pPr>
        </w:pPrChange>
      </w:pPr>
      <w:ins w:id="58" w:author="Louis Bavoil" w:date="2010-12-20T09:16:00Z">
        <w:r>
          <w:t xml:space="preserve">One way of </w:t>
        </w:r>
        <w:proofErr w:type="spellStart"/>
        <w:r>
          <w:t>upscaling</w:t>
        </w:r>
        <w:proofErr w:type="spellEnd"/>
        <w:r>
          <w:t xml:space="preserve"> the low-resolution particle’s colors is to simply fetch the low-resolution texture with hardware bilinear filtering. For particles with smooth textures, plain bilinear filtering may cause </w:t>
        </w:r>
        <w:proofErr w:type="spellStart"/>
        <w:r>
          <w:t>jaggies</w:t>
        </w:r>
        <w:proofErr w:type="spellEnd"/>
        <w:r>
          <w:t xml:space="preserve"> and halos at pixels for which low-resolution particles are occluded by full-resolution opaque objects (see</w:t>
        </w:r>
      </w:ins>
      <w:r w:rsidR="00E365B5">
        <w:t xml:space="preserve"> </w:t>
      </w:r>
      <w:r w:rsidR="00F47850">
        <w:fldChar w:fldCharType="begin"/>
      </w:r>
      <w:r w:rsidR="00E365B5">
        <w:instrText xml:space="preserve"> REF _Ref283997001 \h </w:instrText>
      </w:r>
      <w:r w:rsidR="00F47850">
        <w:fldChar w:fldCharType="separate"/>
      </w:r>
      <w:r w:rsidR="007E1039" w:rsidRPr="00254F28">
        <w:t xml:space="preserve">Figure </w:t>
      </w:r>
      <w:r w:rsidR="007E1039">
        <w:rPr>
          <w:noProof/>
        </w:rPr>
        <w:t>4</w:t>
      </w:r>
      <w:r w:rsidR="00F47850">
        <w:fldChar w:fldCharType="end"/>
      </w:r>
      <w:ins w:id="59" w:author="Louis Bavoil" w:date="2010-12-20T09:16:00Z">
        <w:r>
          <w:t>).</w:t>
        </w:r>
        <w:r>
          <w:rPr>
            <w:noProof/>
            <w:lang w:val="en-GB"/>
          </w:rPr>
          <w:t xml:space="preserve"> </w:t>
        </w:r>
      </w:ins>
    </w:p>
    <w:p w:rsidR="007222F6" w:rsidRDefault="0010453A" w:rsidP="0098787E">
      <w:pPr>
        <w:pStyle w:val="Caption"/>
        <w:keepNext/>
        <w:jc w:val="center"/>
        <w:rPr>
          <w:ins w:id="60" w:author="Louis Bavoil" w:date="2010-12-20T09:16:00Z"/>
        </w:rPr>
      </w:pPr>
      <w:ins w:id="61" w:author="Louis Bavoil" w:date="2010-12-20T09:16:00Z">
        <w:r>
          <w:rPr>
            <w:noProof/>
            <w:lang w:val="en-GB" w:eastAsia="en-GB"/>
            <w:rPrChange w:id="62">
              <w:rPr>
                <w:rFonts w:ascii="Garamond" w:hAnsi="Garamond"/>
                <w:bCs w:val="0"/>
                <w:noProof/>
                <w:sz w:val="22"/>
                <w:szCs w:val="24"/>
                <w:lang w:val="en-GB" w:eastAsia="en-GB"/>
              </w:rPr>
            </w:rPrChange>
          </w:rPr>
          <w:lastRenderedPageBreak/>
          <w:drawing>
            <wp:inline distT="0" distB="0" distL="0" distR="0">
              <wp:extent cx="2096135" cy="2096135"/>
              <wp:effectExtent l="19050" t="0" r="0" b="0"/>
              <wp:docPr id="8" name="Picture 1" descr="bi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inear"/>
                      <pic:cNvPicPr>
                        <a:picLocks noChangeAspect="1" noChangeArrowheads="1"/>
                      </pic:cNvPicPr>
                    </pic:nvPicPr>
                    <pic:blipFill>
                      <a:blip r:embed="rId21" cstate="print"/>
                      <a:srcRect/>
                      <a:stretch>
                        <a:fillRect/>
                      </a:stretch>
                    </pic:blipFill>
                    <pic:spPr bwMode="auto">
                      <a:xfrm>
                        <a:off x="0" y="0"/>
                        <a:ext cx="2096135" cy="2096135"/>
                      </a:xfrm>
                      <a:prstGeom prst="rect">
                        <a:avLst/>
                      </a:prstGeom>
                      <a:noFill/>
                      <a:ln w="9525">
                        <a:noFill/>
                        <a:miter lim="800000"/>
                        <a:headEnd/>
                        <a:tailEnd/>
                      </a:ln>
                    </pic:spPr>
                  </pic:pic>
                </a:graphicData>
              </a:graphic>
            </wp:inline>
          </w:drawing>
        </w:r>
      </w:ins>
      <w:r w:rsidR="00254F28">
        <w:tab/>
      </w:r>
      <w:ins w:id="63" w:author="Louis Bavoil" w:date="2010-12-20T09:16:00Z">
        <w:r>
          <w:rPr>
            <w:noProof/>
            <w:lang w:val="en-GB" w:eastAsia="en-GB"/>
            <w:rPrChange w:id="64">
              <w:rPr>
                <w:rFonts w:ascii="Garamond" w:hAnsi="Garamond"/>
                <w:bCs w:val="0"/>
                <w:noProof/>
                <w:sz w:val="22"/>
                <w:szCs w:val="24"/>
                <w:lang w:val="en-GB" w:eastAsia="en-GB"/>
              </w:rPr>
            </w:rPrChange>
          </w:rPr>
          <w:drawing>
            <wp:inline distT="0" distB="0" distL="0" distR="0">
              <wp:extent cx="2096135" cy="2096135"/>
              <wp:effectExtent l="19050" t="0" r="0" b="0"/>
              <wp:docPr id="7" name="Picture 2" descr="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f"/>
                      <pic:cNvPicPr>
                        <a:picLocks noChangeAspect="1" noChangeArrowheads="1"/>
                      </pic:cNvPicPr>
                    </pic:nvPicPr>
                    <pic:blipFill>
                      <a:blip r:embed="rId22" cstate="print"/>
                      <a:srcRect/>
                      <a:stretch>
                        <a:fillRect/>
                      </a:stretch>
                    </pic:blipFill>
                    <pic:spPr bwMode="auto">
                      <a:xfrm>
                        <a:off x="0" y="0"/>
                        <a:ext cx="2096135" cy="2096135"/>
                      </a:xfrm>
                      <a:prstGeom prst="rect">
                        <a:avLst/>
                      </a:prstGeom>
                      <a:noFill/>
                      <a:ln w="9525">
                        <a:noFill/>
                        <a:miter lim="800000"/>
                        <a:headEnd/>
                        <a:tailEnd/>
                      </a:ln>
                    </pic:spPr>
                  </pic:pic>
                </a:graphicData>
              </a:graphic>
            </wp:inline>
          </w:drawing>
        </w:r>
      </w:ins>
    </w:p>
    <w:p w:rsidR="00F47850" w:rsidRDefault="00254F28" w:rsidP="00F47850">
      <w:pPr>
        <w:pStyle w:val="Caption"/>
        <w:jc w:val="center"/>
        <w:pPrChange w:id="65" w:author="Louis Bavoil" w:date="2010-12-20T09:30:00Z">
          <w:pPr>
            <w:ind w:left="0"/>
          </w:pPr>
        </w:pPrChange>
      </w:pPr>
      <w:bookmarkStart w:id="66" w:name="_Ref283997001"/>
      <w:r w:rsidRPr="00254F28">
        <w:t xml:space="preserve">Figure </w:t>
      </w:r>
      <w:fldSimple w:instr=" SEQ Figure \* ARABIC ">
        <w:r w:rsidR="007E1039">
          <w:rPr>
            <w:noProof/>
          </w:rPr>
          <w:t>4</w:t>
        </w:r>
      </w:fldSimple>
      <w:bookmarkEnd w:id="66"/>
      <w:r w:rsidRPr="00254F28">
        <w:t xml:space="preserve"> - </w:t>
      </w:r>
      <w:ins w:id="67" w:author="Louis Bavoil" w:date="2010-12-20T09:16:00Z">
        <w:r w:rsidRPr="00254F28">
          <w:t xml:space="preserve">quarter-resolution particles with plain bilinear </w:t>
        </w:r>
        <w:proofErr w:type="spellStart"/>
        <w:r w:rsidRPr="00254F28">
          <w:t>upsampling</w:t>
        </w:r>
        <w:proofErr w:type="spellEnd"/>
        <w:r w:rsidRPr="00254F28">
          <w:t xml:space="preserve"> (left), full-resolution particles (right)</w:t>
        </w:r>
      </w:ins>
    </w:p>
    <w:p w:rsidR="00254F28" w:rsidRPr="00254F28" w:rsidRDefault="00254F28" w:rsidP="00254F28">
      <w:pPr>
        <w:rPr>
          <w:ins w:id="68" w:author="Louis Bavoil" w:date="2010-12-20T09:30:00Z"/>
        </w:rPr>
      </w:pPr>
    </w:p>
    <w:p w:rsidR="00F47850" w:rsidRDefault="00F84D4C" w:rsidP="00F47850">
      <w:pPr>
        <w:rPr>
          <w:ins w:id="69" w:author="Louis Bavoil" w:date="2010-12-20T09:30:00Z"/>
        </w:rPr>
        <w:pPrChange w:id="70" w:author="Louis Bavoil" w:date="2010-12-20T09:30:00Z">
          <w:pPr>
            <w:ind w:left="0"/>
          </w:pPr>
        </w:pPrChange>
      </w:pPr>
      <w:ins w:id="71" w:author="Louis Bavoil" w:date="2010-12-20T09:30:00Z">
        <w:r>
          <w:rPr>
            <w:noProof/>
            <w:lang w:val="en-GB"/>
          </w:rPr>
          <w:t xml:space="preserve">This problem may be reduced in some situations by rendering the low-resolution particles with a low-resolution depth buffer downscaled using a MAX filter but this approach does </w:t>
        </w:r>
      </w:ins>
      <w:r w:rsidR="00DD5E29">
        <w:rPr>
          <w:noProof/>
          <w:lang w:val="en-GB"/>
        </w:rPr>
        <w:t xml:space="preserve">not </w:t>
      </w:r>
      <w:ins w:id="72" w:author="Louis Bavoil" w:date="2010-12-20T09:30:00Z">
        <w:r>
          <w:rPr>
            <w:noProof/>
            <w:lang w:val="en-GB"/>
          </w:rPr>
          <w:t>remove all halo artifacts (</w:t>
        </w:r>
        <w:r w:rsidRPr="00C3674C">
          <w:rPr>
            <w:noProof/>
            <w:lang w:val="en-GB"/>
          </w:rPr>
          <w:t>Cantlay, 2007)</w:t>
        </w:r>
        <w:r>
          <w:t>.</w:t>
        </w:r>
      </w:ins>
    </w:p>
    <w:p w:rsidR="00F84D4C" w:rsidRDefault="00F84D4C" w:rsidP="007222F6">
      <w:pPr>
        <w:ind w:left="0"/>
        <w:rPr>
          <w:ins w:id="73" w:author="Louis Bavoil" w:date="2010-12-20T09:16:00Z"/>
        </w:rPr>
      </w:pPr>
    </w:p>
    <w:p w:rsidR="007222F6" w:rsidRDefault="007222F6" w:rsidP="007222F6">
      <w:pPr>
        <w:pStyle w:val="Heading3"/>
        <w:rPr>
          <w:ins w:id="74" w:author="Louis Bavoil" w:date="2010-12-20T09:16:00Z"/>
        </w:rPr>
      </w:pPr>
      <w:ins w:id="75" w:author="Louis Bavoil" w:date="2010-12-20T09:16:00Z">
        <w:r>
          <w:t>Nearest-Depth Filter</w:t>
        </w:r>
      </w:ins>
    </w:p>
    <w:p w:rsidR="00F47850" w:rsidRDefault="007222F6" w:rsidP="00F47850">
      <w:pPr>
        <w:rPr>
          <w:ins w:id="76" w:author="Louis Bavoil" w:date="2010-12-20T09:16:00Z"/>
        </w:rPr>
        <w:pPrChange w:id="77" w:author="Louis Bavoil" w:date="2010-12-20T09:29:00Z">
          <w:pPr>
            <w:ind w:left="0"/>
          </w:pPr>
        </w:pPrChange>
      </w:pPr>
      <w:ins w:id="78" w:author="Louis Bavoil" w:date="2010-12-20T09:16:00Z">
        <w:r>
          <w:t>The idea of nearest-depth filtering is similar to cross bilateral filtering (</w:t>
        </w:r>
        <w:proofErr w:type="spellStart"/>
        <w:r w:rsidRPr="00E6433D">
          <w:t>Eisemann</w:t>
        </w:r>
        <w:proofErr w:type="spellEnd"/>
        <w:r w:rsidRPr="00E6433D">
          <w:t xml:space="preserve"> and Durand</w:t>
        </w:r>
        <w:r>
          <w:t>,</w:t>
        </w:r>
        <w:r w:rsidRPr="00E6433D">
          <w:t xml:space="preserve"> </w:t>
        </w:r>
        <w:r>
          <w:t>20</w:t>
        </w:r>
        <w:r w:rsidRPr="00E6433D">
          <w:t>04</w:t>
        </w:r>
        <w:r>
          <w:t>) (</w:t>
        </w:r>
        <w:proofErr w:type="spellStart"/>
        <w:r w:rsidRPr="000B50CA">
          <w:t>Petschnigg</w:t>
        </w:r>
        <w:proofErr w:type="spellEnd"/>
        <w:r w:rsidRPr="000B50CA">
          <w:t xml:space="preserve"> et al.</w:t>
        </w:r>
        <w:r>
          <w:t xml:space="preserve">, </w:t>
        </w:r>
        <w:r w:rsidRPr="000B50CA">
          <w:t>2004)</w:t>
        </w:r>
        <w:r>
          <w:t>, the main difference being that only one of the low-resolution color samples is used in the result, not a weighted average. This makes the filter more robust and faster.</w:t>
        </w:r>
      </w:ins>
    </w:p>
    <w:p w:rsidR="00F47850" w:rsidRDefault="007222F6" w:rsidP="00F47850">
      <w:pPr>
        <w:rPr>
          <w:ins w:id="79" w:author="Louis Bavoil" w:date="2010-12-20T09:16:00Z"/>
        </w:rPr>
        <w:pPrChange w:id="80" w:author="Louis Bavoil" w:date="2010-12-20T09:29:00Z">
          <w:pPr>
            <w:ind w:left="0"/>
          </w:pPr>
        </w:pPrChange>
      </w:pPr>
      <w:ins w:id="81" w:author="Louis Bavoil" w:date="2010-12-20T09:16:00Z">
        <w:r>
          <w:t xml:space="preserve">The nearest-depth </w:t>
        </w:r>
        <w:proofErr w:type="spellStart"/>
        <w:r>
          <w:t>upsampling</w:t>
        </w:r>
        <w:proofErr w:type="spellEnd"/>
        <w:r>
          <w:t xml:space="preserve"> filter fetches the 2x2 low-resolution depths in the bilinear footprint of the current full-resolution pixel and compares these 4 depths with the full-resolution depth of the current pixel. Then the filter computes which of these four low-resolution depths is nearest to the full-resolution depth and returns the corresponding low-resolution color for that sample. Note that the 2x2 low-resolution depths can be fetched using a single </w:t>
        </w:r>
        <w:proofErr w:type="spellStart"/>
        <w:r>
          <w:t>GatherRed</w:t>
        </w:r>
        <w:proofErr w:type="spellEnd"/>
        <w:r>
          <w:t xml:space="preserve"> instruction with DirectX 11.</w:t>
        </w:r>
        <w:r w:rsidRPr="00744223">
          <w:t xml:space="preserve"> </w:t>
        </w:r>
        <w:r>
          <w:t>The nearest-depth filter can reconstruct high-quality edges if the resolution of the low-resolution rendering pass is high enough to capture the opaque-geometry features (see</w:t>
        </w:r>
      </w:ins>
      <w:r w:rsidR="00E365B5">
        <w:t xml:space="preserve"> </w:t>
      </w:r>
      <w:r w:rsidR="00F47850">
        <w:fldChar w:fldCharType="begin"/>
      </w:r>
      <w:r w:rsidR="00E365B5">
        <w:instrText xml:space="preserve"> REF _Ref283997025 \h </w:instrText>
      </w:r>
      <w:r w:rsidR="00F47850">
        <w:fldChar w:fldCharType="separate"/>
      </w:r>
      <w:ins w:id="82" w:author="Louis Bavoil" w:date="2010-12-20T09:16:00Z">
        <w:r w:rsidR="007E1039">
          <w:t xml:space="preserve">Figure </w:t>
        </w:r>
      </w:ins>
      <w:r w:rsidR="007E1039">
        <w:rPr>
          <w:noProof/>
        </w:rPr>
        <w:t>5</w:t>
      </w:r>
      <w:r w:rsidR="00F47850">
        <w:fldChar w:fldCharType="end"/>
      </w:r>
      <w:ins w:id="83" w:author="Louis Bavoil" w:date="2010-12-20T09:16:00Z">
        <w:r>
          <w:t>).</w:t>
        </w:r>
      </w:ins>
    </w:p>
    <w:p w:rsidR="007222F6" w:rsidRDefault="0010453A" w:rsidP="00254F28">
      <w:pPr>
        <w:pStyle w:val="Caption"/>
        <w:jc w:val="center"/>
        <w:rPr>
          <w:ins w:id="84" w:author="Louis Bavoil" w:date="2010-12-20T09:16:00Z"/>
        </w:rPr>
      </w:pPr>
      <w:ins w:id="85" w:author="Louis Bavoil" w:date="2010-12-20T09:16:00Z">
        <w:r>
          <w:rPr>
            <w:noProof/>
            <w:lang w:val="en-GB" w:eastAsia="en-GB"/>
            <w:rPrChange w:id="86">
              <w:rPr>
                <w:rFonts w:ascii="Garamond" w:hAnsi="Garamond"/>
                <w:bCs w:val="0"/>
                <w:noProof/>
                <w:sz w:val="22"/>
                <w:szCs w:val="24"/>
                <w:lang w:val="en-GB" w:eastAsia="en-GB"/>
              </w:rPr>
            </w:rPrChange>
          </w:rPr>
          <w:lastRenderedPageBreak/>
          <w:drawing>
            <wp:inline distT="0" distB="0" distL="0" distR="0">
              <wp:extent cx="2096135" cy="2096135"/>
              <wp:effectExtent l="19050" t="0" r="0" b="0"/>
              <wp:docPr id="6" name="Picture 3" descr="nearest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arestpt"/>
                      <pic:cNvPicPr>
                        <a:picLocks noChangeAspect="1" noChangeArrowheads="1"/>
                      </pic:cNvPicPr>
                    </pic:nvPicPr>
                    <pic:blipFill>
                      <a:blip r:embed="rId23" cstate="print"/>
                      <a:srcRect/>
                      <a:stretch>
                        <a:fillRect/>
                      </a:stretch>
                    </pic:blipFill>
                    <pic:spPr bwMode="auto">
                      <a:xfrm>
                        <a:off x="0" y="0"/>
                        <a:ext cx="2096135" cy="2096135"/>
                      </a:xfrm>
                      <a:prstGeom prst="rect">
                        <a:avLst/>
                      </a:prstGeom>
                      <a:noFill/>
                      <a:ln w="9525">
                        <a:noFill/>
                        <a:miter lim="800000"/>
                        <a:headEnd/>
                        <a:tailEnd/>
                      </a:ln>
                    </pic:spPr>
                  </pic:pic>
                </a:graphicData>
              </a:graphic>
            </wp:inline>
          </w:drawing>
        </w:r>
      </w:ins>
      <w:r w:rsidR="00254F28">
        <w:tab/>
      </w:r>
      <w:ins w:id="87" w:author="Louis Bavoil" w:date="2010-12-20T09:16:00Z">
        <w:r>
          <w:rPr>
            <w:noProof/>
            <w:lang w:val="en-GB" w:eastAsia="en-GB"/>
            <w:rPrChange w:id="88">
              <w:rPr>
                <w:rFonts w:ascii="Garamond" w:hAnsi="Garamond"/>
                <w:bCs w:val="0"/>
                <w:noProof/>
                <w:sz w:val="22"/>
                <w:szCs w:val="24"/>
                <w:lang w:val="en-GB" w:eastAsia="en-GB"/>
              </w:rPr>
            </w:rPrChange>
          </w:rPr>
          <w:drawing>
            <wp:inline distT="0" distB="0" distL="0" distR="0">
              <wp:extent cx="2096135" cy="2096135"/>
              <wp:effectExtent l="19050" t="0" r="0" b="0"/>
              <wp:docPr id="3" name="Picture 4" descr="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f"/>
                      <pic:cNvPicPr>
                        <a:picLocks noChangeAspect="1" noChangeArrowheads="1"/>
                      </pic:cNvPicPr>
                    </pic:nvPicPr>
                    <pic:blipFill>
                      <a:blip r:embed="rId22" cstate="print"/>
                      <a:srcRect/>
                      <a:stretch>
                        <a:fillRect/>
                      </a:stretch>
                    </pic:blipFill>
                    <pic:spPr bwMode="auto">
                      <a:xfrm>
                        <a:off x="0" y="0"/>
                        <a:ext cx="2096135" cy="2096135"/>
                      </a:xfrm>
                      <a:prstGeom prst="rect">
                        <a:avLst/>
                      </a:prstGeom>
                      <a:noFill/>
                      <a:ln w="9525">
                        <a:noFill/>
                        <a:miter lim="800000"/>
                        <a:headEnd/>
                        <a:tailEnd/>
                      </a:ln>
                    </pic:spPr>
                  </pic:pic>
                </a:graphicData>
              </a:graphic>
            </wp:inline>
          </w:drawing>
        </w:r>
      </w:ins>
    </w:p>
    <w:p w:rsidR="007222F6" w:rsidRDefault="007222F6" w:rsidP="00254F28">
      <w:pPr>
        <w:pStyle w:val="Caption"/>
        <w:jc w:val="center"/>
        <w:rPr>
          <w:ins w:id="89" w:author="Louis Bavoil" w:date="2010-12-20T09:16:00Z"/>
        </w:rPr>
      </w:pPr>
      <w:bookmarkStart w:id="90" w:name="_Ref283997025"/>
      <w:ins w:id="91" w:author="Louis Bavoil" w:date="2010-12-20T09:16:00Z">
        <w:r>
          <w:t xml:space="preserve">Figure </w:t>
        </w:r>
        <w:r w:rsidR="00F47850">
          <w:fldChar w:fldCharType="begin"/>
        </w:r>
        <w:r>
          <w:instrText xml:space="preserve"> SEQ Figure \* ARABIC </w:instrText>
        </w:r>
        <w:r w:rsidR="00F47850">
          <w:fldChar w:fldCharType="separate"/>
        </w:r>
      </w:ins>
      <w:r w:rsidR="007E1039">
        <w:rPr>
          <w:noProof/>
        </w:rPr>
        <w:t>5</w:t>
      </w:r>
      <w:ins w:id="92" w:author="Louis Bavoil" w:date="2010-12-20T09:16:00Z">
        <w:r w:rsidR="00F47850">
          <w:fldChar w:fldCharType="end"/>
        </w:r>
        <w:bookmarkEnd w:id="90"/>
        <w:r>
          <w:t xml:space="preserve"> – quarter-resolution particles with nearest-depth filter (left), full-resolution particles (right)</w:t>
        </w:r>
      </w:ins>
    </w:p>
    <w:p w:rsidR="007222F6" w:rsidRDefault="00B552D0" w:rsidP="007222F6">
      <w:pPr>
        <w:pStyle w:val="Heading3"/>
        <w:rPr>
          <w:ins w:id="93" w:author="Louis Bavoil" w:date="2010-12-20T09:16:00Z"/>
        </w:rPr>
      </w:pPr>
      <w:ins w:id="94" w:author="Louis Bavoil" w:date="2010-12-20T09:38:00Z">
        <w:r>
          <w:br/>
        </w:r>
      </w:ins>
      <w:ins w:id="95" w:author="Louis Bavoil" w:date="2010-12-20T09:16:00Z">
        <w:r w:rsidR="007222F6">
          <w:t>Edge Detection</w:t>
        </w:r>
      </w:ins>
    </w:p>
    <w:p w:rsidR="00F47850" w:rsidRDefault="007222F6" w:rsidP="00F47850">
      <w:pPr>
        <w:rPr>
          <w:ins w:id="96" w:author="Louis Bavoil" w:date="2010-12-20T09:31:00Z"/>
        </w:rPr>
        <w:pPrChange w:id="97" w:author="Louis Bavoil" w:date="2010-12-20T09:29:00Z">
          <w:pPr>
            <w:ind w:left="0"/>
          </w:pPr>
        </w:pPrChange>
      </w:pPr>
      <w:ins w:id="98" w:author="Louis Bavoil" w:date="2010-12-20T09:16:00Z">
        <w:r>
          <w:t xml:space="preserve">An issue with the nearest-depth filter is that because it uses only one low-resolution color sample per group of 2x2 </w:t>
        </w:r>
        <w:proofErr w:type="spellStart"/>
        <w:r>
          <w:t>texels</w:t>
        </w:r>
        <w:proofErr w:type="spellEnd"/>
        <w:r>
          <w:t xml:space="preserve">, if may generate blocky artifacts at non-edge pixels. For these non-edge pixels, bilinear filtering usually works well. Therefore a solution is to use nearest-depth filtering for edge pixels and bilinear filtering for non-edge pixels. Edge pixels can be simply detected by re-using the depth differences that have been computed in the nearest-depth computation: we can classify the current pixel to be a </w:t>
        </w:r>
      </w:ins>
      <w:r w:rsidR="00846D91">
        <w:t>non-</w:t>
      </w:r>
      <w:ins w:id="99" w:author="Louis Bavoil" w:date="2010-12-20T09:16:00Z">
        <w:r>
          <w:t xml:space="preserve">edge pixel if all of the absolute depth differences between the full-resolution depth and the low-resolution depths are smaller than a given depth threshold. </w:t>
        </w:r>
      </w:ins>
    </w:p>
    <w:p w:rsidR="00F47850" w:rsidRDefault="007222F6" w:rsidP="00F47850">
      <w:pPr>
        <w:pPrChange w:id="100" w:author="Louis Bavoil" w:date="2010-12-20T09:29:00Z">
          <w:pPr>
            <w:ind w:left="0"/>
          </w:pPr>
        </w:pPrChange>
      </w:pPr>
      <w:ins w:id="101" w:author="Louis Bavoil" w:date="2010-12-20T09:16:00Z">
        <w:r>
          <w:t xml:space="preserve">The resulting combined filter looks like this, where Z00, Z10, Z01, Z11 are the 2x2 low-resolution linear depths, </w:t>
        </w:r>
        <w:proofErr w:type="spellStart"/>
        <w:r>
          <w:t>ZFull</w:t>
        </w:r>
        <w:proofErr w:type="spellEnd"/>
        <w:r>
          <w:t xml:space="preserve"> is the full-resolution linear depth, and </w:t>
        </w:r>
        <w:proofErr w:type="spellStart"/>
        <w:r>
          <w:t>NearestUV</w:t>
        </w:r>
        <w:proofErr w:type="spellEnd"/>
        <w:r>
          <w:t xml:space="preserve"> is the texture coordinate of the nearest-depth low-resolution sample:</w:t>
        </w:r>
      </w:ins>
    </w:p>
    <w:p w:rsidR="00802431" w:rsidRDefault="00802431">
      <w:pPr>
        <w:rPr>
          <w:ins w:id="102" w:author="Louis Bavoil" w:date="2010-12-20T09:16:00Z"/>
        </w:rPr>
      </w:pPr>
    </w:p>
    <w:p w:rsidR="00F47850" w:rsidRDefault="007222F6" w:rsidP="00F47850">
      <w:pPr>
        <w:rPr>
          <w:ins w:id="103" w:author="Louis Bavoil" w:date="2010-12-20T09:16:00Z"/>
          <w:rFonts w:ascii="Courier New" w:hAnsi="Courier New" w:cs="Courier New"/>
          <w:noProof/>
          <w:sz w:val="16"/>
          <w:szCs w:val="16"/>
        </w:rPr>
        <w:pPrChange w:id="104" w:author="Louis Bavoil" w:date="2010-12-20T09:29:00Z">
          <w:pPr>
            <w:ind w:left="0"/>
          </w:pPr>
        </w:pPrChange>
      </w:pPr>
      <w:ins w:id="105" w:author="Louis Bavoil" w:date="2010-12-20T09:16:00Z">
        <w:r w:rsidRPr="00854B37">
          <w:rPr>
            <w:rFonts w:ascii="Courier New" w:hAnsi="Courier New" w:cs="Courier New"/>
            <w:noProof/>
            <w:sz w:val="16"/>
            <w:szCs w:val="16"/>
          </w:rPr>
          <w:t xml:space="preserve">    if (abs(Z00 - ZFull) &lt; g_DepthThreshold &amp;&amp;</w:t>
        </w:r>
      </w:ins>
    </w:p>
    <w:p w:rsidR="00F47850" w:rsidRDefault="007222F6" w:rsidP="00F47850">
      <w:pPr>
        <w:rPr>
          <w:ins w:id="106" w:author="Louis Bavoil" w:date="2010-12-20T09:16:00Z"/>
          <w:rFonts w:ascii="Courier New" w:hAnsi="Courier New" w:cs="Courier New"/>
          <w:noProof/>
          <w:sz w:val="16"/>
          <w:szCs w:val="16"/>
        </w:rPr>
        <w:pPrChange w:id="107" w:author="Louis Bavoil" w:date="2010-12-20T09:29:00Z">
          <w:pPr>
            <w:ind w:left="0"/>
          </w:pPr>
        </w:pPrChange>
      </w:pPr>
      <w:ins w:id="108" w:author="Louis Bavoil" w:date="2010-12-20T09:16:00Z">
        <w:r w:rsidRPr="00854B37">
          <w:rPr>
            <w:rFonts w:ascii="Courier New" w:hAnsi="Courier New" w:cs="Courier New"/>
            <w:noProof/>
            <w:sz w:val="16"/>
            <w:szCs w:val="16"/>
          </w:rPr>
          <w:t xml:space="preserve">        abs(Z10 - ZFull) &lt; g_DepthThreshold &amp;&amp;</w:t>
        </w:r>
      </w:ins>
    </w:p>
    <w:p w:rsidR="00F47850" w:rsidRDefault="007222F6" w:rsidP="00F47850">
      <w:pPr>
        <w:rPr>
          <w:ins w:id="109" w:author="Louis Bavoil" w:date="2010-12-20T09:16:00Z"/>
          <w:rFonts w:ascii="Courier New" w:hAnsi="Courier New" w:cs="Courier New"/>
          <w:noProof/>
          <w:sz w:val="16"/>
          <w:szCs w:val="16"/>
        </w:rPr>
        <w:pPrChange w:id="110" w:author="Louis Bavoil" w:date="2010-12-20T09:29:00Z">
          <w:pPr>
            <w:ind w:left="0"/>
          </w:pPr>
        </w:pPrChange>
      </w:pPr>
      <w:ins w:id="111" w:author="Louis Bavoil" w:date="2010-12-20T09:16:00Z">
        <w:r w:rsidRPr="00854B37">
          <w:rPr>
            <w:rFonts w:ascii="Courier New" w:hAnsi="Courier New" w:cs="Courier New"/>
            <w:noProof/>
            <w:sz w:val="16"/>
            <w:szCs w:val="16"/>
          </w:rPr>
          <w:t xml:space="preserve">        abs(Z01 - ZFull) &lt; g_DepthThreshold &amp;&amp;</w:t>
        </w:r>
      </w:ins>
    </w:p>
    <w:p w:rsidR="00F47850" w:rsidRDefault="007222F6" w:rsidP="00F47850">
      <w:pPr>
        <w:rPr>
          <w:ins w:id="112" w:author="Louis Bavoil" w:date="2010-12-20T09:16:00Z"/>
          <w:rFonts w:ascii="Courier New" w:hAnsi="Courier New" w:cs="Courier New"/>
          <w:noProof/>
          <w:sz w:val="16"/>
          <w:szCs w:val="16"/>
        </w:rPr>
        <w:pPrChange w:id="113" w:author="Louis Bavoil" w:date="2010-12-20T09:29:00Z">
          <w:pPr>
            <w:ind w:left="0"/>
          </w:pPr>
        </w:pPrChange>
      </w:pPr>
      <w:ins w:id="114" w:author="Louis Bavoil" w:date="2010-12-20T09:16:00Z">
        <w:r w:rsidRPr="00854B37">
          <w:rPr>
            <w:rFonts w:ascii="Courier New" w:hAnsi="Courier New" w:cs="Courier New"/>
            <w:noProof/>
            <w:sz w:val="16"/>
            <w:szCs w:val="16"/>
          </w:rPr>
          <w:t xml:space="preserve">        abs(Z11 - ZFull) &lt; g_DepthThreshold)</w:t>
        </w:r>
      </w:ins>
    </w:p>
    <w:p w:rsidR="00F47850" w:rsidRDefault="007222F6" w:rsidP="00F47850">
      <w:pPr>
        <w:rPr>
          <w:ins w:id="115" w:author="Louis Bavoil" w:date="2010-12-20T09:16:00Z"/>
          <w:rFonts w:ascii="Courier New" w:hAnsi="Courier New" w:cs="Courier New"/>
          <w:noProof/>
          <w:sz w:val="16"/>
          <w:szCs w:val="16"/>
        </w:rPr>
        <w:pPrChange w:id="116" w:author="Louis Bavoil" w:date="2010-12-20T09:29:00Z">
          <w:pPr>
            <w:ind w:left="0"/>
          </w:pPr>
        </w:pPrChange>
      </w:pPr>
      <w:ins w:id="117" w:author="Louis Bavoil" w:date="2010-12-20T09:16:00Z">
        <w:r w:rsidRPr="00854B37">
          <w:rPr>
            <w:rFonts w:ascii="Courier New" w:hAnsi="Courier New" w:cs="Courier New"/>
            <w:noProof/>
            <w:sz w:val="16"/>
            <w:szCs w:val="16"/>
          </w:rPr>
          <w:t xml:space="preserve">    {</w:t>
        </w:r>
      </w:ins>
    </w:p>
    <w:p w:rsidR="00F47850" w:rsidRDefault="007222F6" w:rsidP="00F47850">
      <w:pPr>
        <w:rPr>
          <w:ins w:id="118" w:author="Louis Bavoil" w:date="2010-12-20T09:16:00Z"/>
          <w:rFonts w:ascii="Courier New" w:hAnsi="Courier New" w:cs="Courier New"/>
          <w:noProof/>
          <w:sz w:val="16"/>
          <w:szCs w:val="16"/>
        </w:rPr>
        <w:pPrChange w:id="119" w:author="Louis Bavoil" w:date="2010-12-20T09:29:00Z">
          <w:pPr>
            <w:ind w:left="0"/>
          </w:pPr>
        </w:pPrChange>
      </w:pPr>
      <w:ins w:id="120" w:author="Louis Bavoil" w:date="2010-12-20T09:16:00Z">
        <w:r w:rsidRPr="00854B37">
          <w:rPr>
            <w:rFonts w:ascii="Courier New" w:hAnsi="Courier New" w:cs="Courier New"/>
            <w:noProof/>
            <w:sz w:val="16"/>
            <w:szCs w:val="16"/>
          </w:rPr>
          <w:t xml:space="preserve">        return g_</w:t>
        </w:r>
      </w:ins>
      <w:r w:rsidR="00E24505">
        <w:rPr>
          <w:rFonts w:ascii="Courier New" w:hAnsi="Courier New" w:cs="Courier New"/>
          <w:noProof/>
          <w:sz w:val="16"/>
          <w:szCs w:val="16"/>
        </w:rPr>
        <w:t>LoResColor</w:t>
      </w:r>
      <w:ins w:id="121" w:author="Louis Bavoil" w:date="2010-12-20T09:16:00Z">
        <w:r w:rsidRPr="00854B37">
          <w:rPr>
            <w:rFonts w:ascii="Courier New" w:hAnsi="Courier New" w:cs="Courier New"/>
            <w:noProof/>
            <w:sz w:val="16"/>
            <w:szCs w:val="16"/>
          </w:rPr>
          <w:t xml:space="preserve">.Sample(g_SamplerBilinear, </w:t>
        </w:r>
      </w:ins>
      <w:r w:rsidR="00454EED" w:rsidRPr="00454EED">
        <w:rPr>
          <w:rFonts w:ascii="Courier New" w:hAnsi="Courier New" w:cs="Courier New"/>
          <w:noProof/>
          <w:sz w:val="16"/>
          <w:szCs w:val="16"/>
        </w:rPr>
        <w:t>LoResUV</w:t>
      </w:r>
      <w:ins w:id="122" w:author="Louis Bavoil" w:date="2010-12-20T09:16:00Z">
        <w:r w:rsidRPr="00854B37">
          <w:rPr>
            <w:rFonts w:ascii="Courier New" w:hAnsi="Courier New" w:cs="Courier New"/>
            <w:noProof/>
            <w:sz w:val="16"/>
            <w:szCs w:val="16"/>
          </w:rPr>
          <w:t>);</w:t>
        </w:r>
      </w:ins>
    </w:p>
    <w:p w:rsidR="00F47850" w:rsidRDefault="007222F6" w:rsidP="00F47850">
      <w:pPr>
        <w:rPr>
          <w:ins w:id="123" w:author="Louis Bavoil" w:date="2010-12-20T09:16:00Z"/>
          <w:rFonts w:ascii="Courier New" w:hAnsi="Courier New" w:cs="Courier New"/>
          <w:noProof/>
          <w:sz w:val="16"/>
          <w:szCs w:val="16"/>
        </w:rPr>
        <w:pPrChange w:id="124" w:author="Louis Bavoil" w:date="2010-12-20T09:29:00Z">
          <w:pPr>
            <w:ind w:left="0"/>
          </w:pPr>
        </w:pPrChange>
      </w:pPr>
      <w:ins w:id="125" w:author="Louis Bavoil" w:date="2010-12-20T09:16:00Z">
        <w:r w:rsidRPr="00854B37">
          <w:rPr>
            <w:rFonts w:ascii="Courier New" w:hAnsi="Courier New" w:cs="Courier New"/>
            <w:noProof/>
            <w:sz w:val="16"/>
            <w:szCs w:val="16"/>
          </w:rPr>
          <w:t xml:space="preserve">    }</w:t>
        </w:r>
      </w:ins>
    </w:p>
    <w:p w:rsidR="00F47850" w:rsidRDefault="007222F6" w:rsidP="00F47850">
      <w:pPr>
        <w:rPr>
          <w:ins w:id="126" w:author="Louis Bavoil" w:date="2010-12-20T09:16:00Z"/>
          <w:rFonts w:ascii="Courier New" w:hAnsi="Courier New" w:cs="Courier New"/>
          <w:noProof/>
          <w:sz w:val="16"/>
          <w:szCs w:val="16"/>
        </w:rPr>
        <w:pPrChange w:id="127" w:author="Louis Bavoil" w:date="2010-12-20T09:29:00Z">
          <w:pPr>
            <w:ind w:left="0"/>
          </w:pPr>
        </w:pPrChange>
      </w:pPr>
      <w:ins w:id="128" w:author="Louis Bavoil" w:date="2010-12-20T09:16:00Z">
        <w:r w:rsidRPr="00854B37">
          <w:rPr>
            <w:rFonts w:ascii="Courier New" w:hAnsi="Courier New" w:cs="Courier New"/>
            <w:noProof/>
            <w:sz w:val="16"/>
            <w:szCs w:val="16"/>
          </w:rPr>
          <w:t xml:space="preserve">    else</w:t>
        </w:r>
      </w:ins>
    </w:p>
    <w:p w:rsidR="00F47850" w:rsidRDefault="007222F6" w:rsidP="00F47850">
      <w:pPr>
        <w:rPr>
          <w:ins w:id="129" w:author="Louis Bavoil" w:date="2010-12-20T09:16:00Z"/>
          <w:rFonts w:ascii="Courier New" w:hAnsi="Courier New" w:cs="Courier New"/>
          <w:noProof/>
          <w:sz w:val="16"/>
          <w:szCs w:val="16"/>
        </w:rPr>
        <w:pPrChange w:id="130" w:author="Louis Bavoil" w:date="2010-12-20T09:29:00Z">
          <w:pPr>
            <w:ind w:left="0"/>
          </w:pPr>
        </w:pPrChange>
      </w:pPr>
      <w:ins w:id="131" w:author="Louis Bavoil" w:date="2010-12-20T09:16:00Z">
        <w:r w:rsidRPr="00854B37">
          <w:rPr>
            <w:rFonts w:ascii="Courier New" w:hAnsi="Courier New" w:cs="Courier New"/>
            <w:noProof/>
            <w:sz w:val="16"/>
            <w:szCs w:val="16"/>
          </w:rPr>
          <w:t xml:space="preserve">    {</w:t>
        </w:r>
      </w:ins>
    </w:p>
    <w:p w:rsidR="00F47850" w:rsidRDefault="007222F6" w:rsidP="00F47850">
      <w:pPr>
        <w:rPr>
          <w:ins w:id="132" w:author="Louis Bavoil" w:date="2010-12-20T09:16:00Z"/>
          <w:rFonts w:ascii="Courier New" w:hAnsi="Courier New" w:cs="Courier New"/>
          <w:noProof/>
          <w:sz w:val="16"/>
          <w:szCs w:val="16"/>
        </w:rPr>
        <w:pPrChange w:id="133" w:author="Louis Bavoil" w:date="2010-12-20T09:29:00Z">
          <w:pPr>
            <w:ind w:left="0"/>
          </w:pPr>
        </w:pPrChange>
      </w:pPr>
      <w:ins w:id="134" w:author="Louis Bavoil" w:date="2010-12-20T09:16:00Z">
        <w:r w:rsidRPr="00854B37">
          <w:rPr>
            <w:rFonts w:ascii="Courier New" w:hAnsi="Courier New" w:cs="Courier New"/>
            <w:noProof/>
            <w:sz w:val="16"/>
            <w:szCs w:val="16"/>
          </w:rPr>
          <w:t xml:space="preserve">        return g_</w:t>
        </w:r>
      </w:ins>
      <w:r w:rsidR="00E24505">
        <w:rPr>
          <w:rFonts w:ascii="Courier New" w:hAnsi="Courier New" w:cs="Courier New"/>
          <w:noProof/>
          <w:sz w:val="16"/>
          <w:szCs w:val="16"/>
        </w:rPr>
        <w:t>LoResColor</w:t>
      </w:r>
      <w:ins w:id="135" w:author="Louis Bavoil" w:date="2010-12-20T09:16:00Z">
        <w:r w:rsidRPr="00854B37">
          <w:rPr>
            <w:rFonts w:ascii="Courier New" w:hAnsi="Courier New" w:cs="Courier New"/>
            <w:noProof/>
            <w:sz w:val="16"/>
            <w:szCs w:val="16"/>
          </w:rPr>
          <w:t>.Sample(g_Sampler</w:t>
        </w:r>
      </w:ins>
      <w:r w:rsidR="00E24505">
        <w:rPr>
          <w:rFonts w:ascii="Courier New" w:hAnsi="Courier New" w:cs="Courier New"/>
          <w:noProof/>
          <w:sz w:val="16"/>
          <w:szCs w:val="16"/>
        </w:rPr>
        <w:t>Nearest</w:t>
      </w:r>
      <w:ins w:id="136" w:author="Louis Bavoil" w:date="2010-12-20T09:16:00Z">
        <w:r w:rsidRPr="00854B37">
          <w:rPr>
            <w:rFonts w:ascii="Courier New" w:hAnsi="Courier New" w:cs="Courier New"/>
            <w:noProof/>
            <w:sz w:val="16"/>
            <w:szCs w:val="16"/>
          </w:rPr>
          <w:t>, NearestUV);</w:t>
        </w:r>
      </w:ins>
    </w:p>
    <w:p w:rsidR="00F47850" w:rsidRDefault="007222F6" w:rsidP="00F47850">
      <w:pPr>
        <w:rPr>
          <w:ins w:id="137" w:author="Louis Bavoil" w:date="2010-12-20T09:16:00Z"/>
          <w:rFonts w:ascii="Courier New" w:hAnsi="Courier New" w:cs="Courier New"/>
          <w:noProof/>
          <w:sz w:val="16"/>
          <w:szCs w:val="16"/>
        </w:rPr>
        <w:pPrChange w:id="138" w:author="Louis Bavoil" w:date="2010-12-20T09:29:00Z">
          <w:pPr>
            <w:ind w:left="0"/>
          </w:pPr>
        </w:pPrChange>
      </w:pPr>
      <w:ins w:id="139" w:author="Louis Bavoil" w:date="2010-12-20T09:16:00Z">
        <w:r w:rsidRPr="00854B37">
          <w:rPr>
            <w:rFonts w:ascii="Courier New" w:hAnsi="Courier New" w:cs="Courier New"/>
            <w:noProof/>
            <w:sz w:val="16"/>
            <w:szCs w:val="16"/>
          </w:rPr>
          <w:t xml:space="preserve">    }</w:t>
        </w:r>
      </w:ins>
    </w:p>
    <w:p w:rsidR="00802431" w:rsidRDefault="00802431"/>
    <w:p w:rsidR="00F47850" w:rsidRDefault="007222F6" w:rsidP="00F47850">
      <w:pPr>
        <w:rPr>
          <w:ins w:id="140" w:author="Louis Bavoil" w:date="2010-12-20T09:31:00Z"/>
        </w:rPr>
        <w:pPrChange w:id="141" w:author="Louis Bavoil" w:date="2010-12-20T09:31:00Z">
          <w:pPr>
            <w:ind w:left="0"/>
          </w:pPr>
        </w:pPrChange>
      </w:pPr>
      <w:ins w:id="142" w:author="Louis Bavoil" w:date="2010-12-20T09:16:00Z">
        <w:r>
          <w:lastRenderedPageBreak/>
          <w:t>This edge-detection test may decide to use the point-sampling branch although there is no opaque-particle interaction at this pixel, which may cause blocky artifacts at these pixels. To minimize the artifacts, the application may compute the minimum and maximum view-space depths for the current particle system’s bounding box and clamp the low-resolution depths to this view-space depth range before performing the edge detection.</w:t>
        </w:r>
      </w:ins>
    </w:p>
    <w:p w:rsidR="00F47850" w:rsidRDefault="00C11C1C" w:rsidP="00F47850">
      <w:pPr>
        <w:rPr>
          <w:ins w:id="143" w:author="Louis Bavoil" w:date="2010-12-20T09:16:00Z"/>
        </w:rPr>
        <w:pPrChange w:id="144" w:author="Louis Bavoil" w:date="2010-12-20T09:31:00Z">
          <w:pPr>
            <w:ind w:left="0"/>
          </w:pPr>
        </w:pPrChange>
      </w:pPr>
      <w:ins w:id="145" w:author="Louis Bavoil" w:date="2010-12-20T09:36:00Z">
        <w:r>
          <w:t>Such a</w:t>
        </w:r>
      </w:ins>
      <w:ins w:id="146" w:author="Louis Bavoil" w:date="2010-12-20T09:31:00Z">
        <w:r w:rsidR="00F84D4C" w:rsidRPr="005A2A94">
          <w:t xml:space="preserve"> filter was used in the game </w:t>
        </w:r>
        <w:r w:rsidR="00F84D4C" w:rsidRPr="00B3647A">
          <w:t xml:space="preserve">Batman: </w:t>
        </w:r>
        <w:proofErr w:type="spellStart"/>
        <w:r w:rsidR="00F84D4C" w:rsidRPr="00B3647A">
          <w:t>Arkham</w:t>
        </w:r>
        <w:proofErr w:type="spellEnd"/>
        <w:r w:rsidR="00F84D4C" w:rsidRPr="00B3647A">
          <w:t xml:space="preserve"> Asylum</w:t>
        </w:r>
      </w:ins>
      <w:ins w:id="147" w:author="Louis Bavoil" w:date="2010-12-20T09:37:00Z">
        <w:r w:rsidR="005D0AEB">
          <w:t>,</w:t>
        </w:r>
      </w:ins>
      <w:ins w:id="148" w:author="Louis Bavoil" w:date="2010-12-20T09:36:00Z">
        <w:r>
          <w:t xml:space="preserve"> </w:t>
        </w:r>
      </w:ins>
      <w:ins w:id="149" w:author="Louis Bavoil" w:date="2010-12-20T09:37:00Z">
        <w:r w:rsidR="005D0AEB">
          <w:t>with</w:t>
        </w:r>
        <w:r w:rsidR="006E148E">
          <w:t xml:space="preserve"> quarter</w:t>
        </w:r>
      </w:ins>
      <w:ins w:id="150" w:author="Louis Bavoil" w:date="2010-12-20T09:38:00Z">
        <w:r w:rsidR="006E148E">
          <w:t>-</w:t>
        </w:r>
      </w:ins>
      <w:ins w:id="151" w:author="Louis Bavoil" w:date="2010-12-20T09:37:00Z">
        <w:r w:rsidR="002D5061">
          <w:t xml:space="preserve">resolution </w:t>
        </w:r>
        <w:r w:rsidR="005D0AEB">
          <w:t>or</w:t>
        </w:r>
        <w:r w:rsidR="006E148E">
          <w:t xml:space="preserve"> half</w:t>
        </w:r>
      </w:ins>
      <w:ins w:id="152" w:author="Louis Bavoil" w:date="2010-12-20T09:38:00Z">
        <w:r w:rsidR="006E148E">
          <w:t>-</w:t>
        </w:r>
      </w:ins>
      <w:ins w:id="153" w:author="Louis Bavoil" w:date="2010-12-20T09:37:00Z">
        <w:r w:rsidR="005D0AEB">
          <w:t>resolution rendering</w:t>
        </w:r>
      </w:ins>
      <w:ins w:id="154" w:author="Louis Bavoil" w:date="2010-12-20T09:38:00Z">
        <w:r w:rsidR="005D0AEB">
          <w:t xml:space="preserve"> depending on the particle systems.</w:t>
        </w:r>
      </w:ins>
    </w:p>
    <w:p w:rsidR="00E043E8" w:rsidRDefault="00E043E8" w:rsidP="00E043E8">
      <w:pPr>
        <w:pStyle w:val="Heading2"/>
      </w:pPr>
      <w:r>
        <w:t>References</w:t>
      </w:r>
    </w:p>
    <w:p w:rsidR="008A47BA" w:rsidRDefault="00F47850" w:rsidP="008A47BA">
      <w:pPr>
        <w:pStyle w:val="Bibliography"/>
        <w:rPr>
          <w:noProof/>
        </w:rPr>
      </w:pPr>
      <w:r>
        <w:fldChar w:fldCharType="begin"/>
      </w:r>
      <w:r w:rsidR="00A15411">
        <w:rPr>
          <w:lang w:val="en-GB"/>
        </w:rPr>
        <w:instrText xml:space="preserve"> BIBLIOGRAPHY  \l 2057 </w:instrText>
      </w:r>
      <w:r>
        <w:fldChar w:fldCharType="separate"/>
      </w:r>
      <w:r w:rsidR="008A47BA">
        <w:rPr>
          <w:noProof/>
        </w:rPr>
        <w:t xml:space="preserve">Cantlay, I. (2007). High-Speed, Off-Screen Particles. In H. Nguyen, </w:t>
      </w:r>
      <w:r w:rsidR="008A47BA">
        <w:rPr>
          <w:i/>
          <w:iCs/>
          <w:noProof/>
        </w:rPr>
        <w:t>GPU Gems 3.</w:t>
      </w:r>
      <w:r w:rsidR="008A47BA">
        <w:rPr>
          <w:noProof/>
        </w:rPr>
        <w:t xml:space="preserve"> </w:t>
      </w:r>
    </w:p>
    <w:p w:rsidR="001A7A56" w:rsidRPr="001A7A56" w:rsidRDefault="001A7A56" w:rsidP="001A7A56">
      <w:pPr>
        <w:rPr>
          <w:i/>
        </w:rPr>
      </w:pPr>
      <w:r>
        <w:t>Eisemann</w:t>
      </w:r>
      <w:r w:rsidRPr="001A7A56">
        <w:t>,</w:t>
      </w:r>
      <w:r>
        <w:t xml:space="preserve"> E., &amp; </w:t>
      </w:r>
      <w:r w:rsidRPr="001A7A56">
        <w:t>Durand</w:t>
      </w:r>
      <w:r>
        <w:t xml:space="preserve">, F. (2004) </w:t>
      </w:r>
      <w:r w:rsidRPr="001A7A56">
        <w:t>Flash Photography Enhancement via Intrinsic Relighting</w:t>
      </w:r>
      <w:r>
        <w:t xml:space="preserve">. </w:t>
      </w:r>
      <w:r w:rsidRPr="009C742E">
        <w:rPr>
          <w:i/>
        </w:rPr>
        <w:t>ACM</w:t>
      </w:r>
      <w:r>
        <w:rPr>
          <w:i/>
        </w:rPr>
        <w:t xml:space="preserve"> </w:t>
      </w:r>
      <w:r w:rsidRPr="009C742E">
        <w:rPr>
          <w:i/>
        </w:rPr>
        <w:t xml:space="preserve">Trans. Graph. (SIGGRAPH) 23, 3, </w:t>
      </w:r>
      <w:r w:rsidRPr="006A45C4">
        <w:t xml:space="preserve">(pp. </w:t>
      </w:r>
      <w:r>
        <w:t>673–678</w:t>
      </w:r>
      <w:r w:rsidRPr="006A45C4">
        <w:t>).</w:t>
      </w:r>
    </w:p>
    <w:p w:rsidR="008A47BA" w:rsidRDefault="008A47BA" w:rsidP="008A47BA">
      <w:pPr>
        <w:pStyle w:val="Bibliography"/>
        <w:rPr>
          <w:noProof/>
        </w:rPr>
      </w:pPr>
      <w:r>
        <w:rPr>
          <w:noProof/>
        </w:rPr>
        <w:t xml:space="preserve">Jansen, J., &amp; Bavoil, L. (2010). Fourier Opacity Mapping. </w:t>
      </w:r>
      <w:r>
        <w:rPr>
          <w:i/>
          <w:iCs/>
          <w:noProof/>
        </w:rPr>
        <w:t>Proceedings of the 2010 ACM SIGGRAPH symposium on Interactive 3D Graphics and Games</w:t>
      </w:r>
      <w:r>
        <w:rPr>
          <w:noProof/>
        </w:rPr>
        <w:t>, (pp. 165-172).</w:t>
      </w:r>
    </w:p>
    <w:p w:rsidR="008A47BA" w:rsidRDefault="008A47BA" w:rsidP="008A47BA">
      <w:pPr>
        <w:pStyle w:val="Bibliography"/>
        <w:rPr>
          <w:noProof/>
        </w:rPr>
      </w:pPr>
      <w:r>
        <w:rPr>
          <w:noProof/>
        </w:rPr>
        <w:t xml:space="preserve">Kim, T.-Y., &amp; Neumann, U. (2001). Opacity shadow maps. </w:t>
      </w:r>
      <w:r>
        <w:rPr>
          <w:i/>
          <w:iCs/>
          <w:noProof/>
        </w:rPr>
        <w:t>Proceedings of the 12th Eurographics Workshop on Rendering</w:t>
      </w:r>
      <w:r>
        <w:rPr>
          <w:noProof/>
        </w:rPr>
        <w:t>, (pp. 177-182).</w:t>
      </w:r>
    </w:p>
    <w:p w:rsidR="00910EDC" w:rsidRPr="005039B7" w:rsidRDefault="00F47850" w:rsidP="005039B7">
      <w:pPr>
        <w:rPr>
          <w:i/>
        </w:rPr>
      </w:pPr>
      <w:r>
        <w:fldChar w:fldCharType="end"/>
      </w:r>
      <w:proofErr w:type="spellStart"/>
      <w:proofErr w:type="gramStart"/>
      <w:r w:rsidR="009C742E">
        <w:t>Petschnigg</w:t>
      </w:r>
      <w:proofErr w:type="spellEnd"/>
      <w:r w:rsidR="009C742E">
        <w:t xml:space="preserve">, G., </w:t>
      </w:r>
      <w:proofErr w:type="spellStart"/>
      <w:r w:rsidR="009C742E">
        <w:t>Agrawala</w:t>
      </w:r>
      <w:proofErr w:type="spellEnd"/>
      <w:r w:rsidR="009C742E">
        <w:t xml:space="preserve">, M., Hoppe, H., </w:t>
      </w:r>
      <w:proofErr w:type="spellStart"/>
      <w:r w:rsidR="009C742E">
        <w:t>Szeliski</w:t>
      </w:r>
      <w:proofErr w:type="spellEnd"/>
      <w:r w:rsidR="009C742E">
        <w:t>, R., Cohen, M., &amp; Toyama, K. (2004).</w:t>
      </w:r>
      <w:proofErr w:type="gramEnd"/>
      <w:r w:rsidR="009C742E">
        <w:t xml:space="preserve"> </w:t>
      </w:r>
      <w:proofErr w:type="gramStart"/>
      <w:r w:rsidR="009C742E">
        <w:t>Digital photography with flash and no-flash image pairs.</w:t>
      </w:r>
      <w:proofErr w:type="gramEnd"/>
      <w:r w:rsidR="009C742E">
        <w:t xml:space="preserve"> </w:t>
      </w:r>
      <w:proofErr w:type="gramStart"/>
      <w:r w:rsidR="009C742E" w:rsidRPr="009C742E">
        <w:rPr>
          <w:i/>
        </w:rPr>
        <w:t>ACM</w:t>
      </w:r>
      <w:r w:rsidR="005039B7">
        <w:rPr>
          <w:i/>
        </w:rPr>
        <w:t xml:space="preserve"> </w:t>
      </w:r>
      <w:r w:rsidR="009C742E" w:rsidRPr="009C742E">
        <w:rPr>
          <w:i/>
        </w:rPr>
        <w:t>Trans. Graph.</w:t>
      </w:r>
      <w:proofErr w:type="gramEnd"/>
      <w:r w:rsidR="009C742E" w:rsidRPr="009C742E">
        <w:rPr>
          <w:i/>
        </w:rPr>
        <w:t xml:space="preserve"> (SIGGRAPH) 23, 3, </w:t>
      </w:r>
      <w:r w:rsidR="006A45C4" w:rsidRPr="006A45C4">
        <w:t xml:space="preserve">(pp. </w:t>
      </w:r>
      <w:r w:rsidR="009C742E" w:rsidRPr="006A45C4">
        <w:t>664–672</w:t>
      </w:r>
      <w:r w:rsidR="006A45C4" w:rsidRPr="006A45C4">
        <w:t>).</w:t>
      </w:r>
    </w:p>
    <w:p w:rsidR="005039B7" w:rsidRPr="005039B7" w:rsidRDefault="005039B7" w:rsidP="005039B7">
      <w:pPr>
        <w:ind w:left="0"/>
        <w:sectPr w:rsidR="005039B7" w:rsidRPr="005039B7">
          <w:headerReference w:type="first" r:id="rId24"/>
          <w:footerReference w:type="first" r:id="rId25"/>
          <w:pgSz w:w="12240" w:h="15840" w:code="1"/>
          <w:pgMar w:top="1440" w:right="1800" w:bottom="1440" w:left="1800" w:header="720" w:footer="720" w:gutter="0"/>
          <w:pgNumType w:start="1"/>
          <w:cols w:space="720"/>
          <w:titlePg/>
          <w:docGrid w:linePitch="360"/>
        </w:sectPr>
      </w:pPr>
    </w:p>
    <w:p w:rsidR="00A15411" w:rsidRDefault="00A15411">
      <w:pPr>
        <w:spacing w:before="0" w:after="0"/>
        <w:ind w:left="0"/>
        <w:rPr>
          <w:rFonts w:ascii="Tahoma" w:hAnsi="Tahoma"/>
          <w:b/>
          <w:sz w:val="16"/>
          <w:szCs w:val="16"/>
        </w:rPr>
      </w:pPr>
    </w:p>
    <w:p w:rsidR="00D70CF3" w:rsidRDefault="00D70CF3">
      <w:pPr>
        <w:pStyle w:val="Copyright1"/>
      </w:pPr>
      <w:r>
        <w:t>Notice</w:t>
      </w:r>
    </w:p>
    <w:p w:rsidR="00D70CF3" w:rsidRDefault="00D70CF3">
      <w:pPr>
        <w:pStyle w:val="Copyright2"/>
      </w:pPr>
      <w:r>
        <w:t>ALL NVIDIA DESIGN SPECIFICATIONS, REFERENCE BOARDS, FILES, DRAWINGS, DIAGNOSTICS, LISTS, AND OTHER DOCUMENTS (TOGETHER AND SEPARATELY, “MATERIALS”) ARE BEING PROVIDED “AS IS.” NVIDIA MAKES NO WARRANTIES, EXPRESSED, IMPLIED, STATUTORY, OR OTHERWISE WITH RESPECT TO THE MATERIALS, AND EXPRESSLY DISCLAIMS ALL IMPLIED WARRANTIES OF NONINFRINGEMENT, MERCHANTABILITY, AND FITNESS FOR A PARTICULAR PURPOSE.</w:t>
      </w:r>
    </w:p>
    <w:p w:rsidR="00D70CF3" w:rsidRDefault="00D70CF3">
      <w:pPr>
        <w:pStyle w:val="Copyright2"/>
      </w:pPr>
      <w:r>
        <w:t>Information furnished is believed to be accurate and reliable. However, NVIDIA Corporation assumes no responsibility for the consequences of use of such information or for any infringement of patents or other rights of third parties that may result from its use. No license is granted by implication or otherwise under any patent or patent rights of NVIDIA Corporation. Specifications mentioned in this publication are subject to change without notice. This publication supersedes and replaces all information previously supplied. NVIDIA Corporation products are not authorized for use as critical components in life support devices or systems without express written approval of NVIDIA Corporation.</w:t>
      </w:r>
    </w:p>
    <w:p w:rsidR="00D70CF3" w:rsidRDefault="00D70CF3">
      <w:pPr>
        <w:pStyle w:val="Heading6"/>
        <w:spacing w:after="0"/>
        <w:ind w:left="806"/>
        <w:jc w:val="left"/>
        <w:rPr>
          <w:rFonts w:ascii="Verdana" w:hAnsi="Verdana"/>
          <w:sz w:val="16"/>
        </w:rPr>
      </w:pPr>
    </w:p>
    <w:p w:rsidR="00D70CF3" w:rsidRDefault="00D70CF3">
      <w:pPr>
        <w:pStyle w:val="Copyright2"/>
        <w:rPr>
          <w:b/>
        </w:rPr>
      </w:pPr>
      <w:r>
        <w:rPr>
          <w:b/>
        </w:rPr>
        <w:t>Trademarks</w:t>
      </w:r>
    </w:p>
    <w:p w:rsidR="00D70CF3" w:rsidRDefault="00F3530E">
      <w:pPr>
        <w:pStyle w:val="Copyright2"/>
      </w:pPr>
      <w:r>
        <w:rPr>
          <w:rFonts w:ascii="Verdana" w:hAnsi="Verdana" w:cs="Verdana"/>
        </w:rPr>
        <w:t>NVIDIA and</w:t>
      </w:r>
      <w:r w:rsidR="00D70CF3">
        <w:rPr>
          <w:rFonts w:ascii="Verdana" w:hAnsi="Verdana" w:cs="Verdana"/>
        </w:rPr>
        <w:t xml:space="preserve"> the NVIDIA logo</w:t>
      </w:r>
      <w:r>
        <w:rPr>
          <w:rFonts w:ascii="Verdana" w:hAnsi="Verdana" w:cs="Verdana"/>
        </w:rPr>
        <w:t xml:space="preserve"> </w:t>
      </w:r>
      <w:r w:rsidR="00D70CF3">
        <w:rPr>
          <w:rFonts w:ascii="Verdana" w:hAnsi="Verdana" w:cs="Verdana"/>
        </w:rPr>
        <w:t xml:space="preserve">are trademarks or registered trademarks of NVIDIA Corporation </w:t>
      </w:r>
      <w:r w:rsidR="00D70CF3">
        <w:rPr>
          <w:rFonts w:ascii="Verdana" w:hAnsi="Verdana" w:cs="Verdana"/>
          <w:color w:val="000000"/>
        </w:rPr>
        <w:t>in the United States and other countries</w:t>
      </w:r>
      <w:r w:rsidR="00D70CF3">
        <w:rPr>
          <w:rFonts w:ascii="Verdana" w:hAnsi="Verdana" w:cs="Verdana"/>
        </w:rPr>
        <w:t>. Other company and product names may be trademarks of the respective companies with which they are associated.</w:t>
      </w:r>
    </w:p>
    <w:p w:rsidR="00D70CF3" w:rsidRDefault="00D70CF3">
      <w:pPr>
        <w:pStyle w:val="Heading6"/>
        <w:spacing w:after="0"/>
        <w:ind w:left="806"/>
        <w:jc w:val="left"/>
        <w:rPr>
          <w:rFonts w:ascii="Verdana" w:hAnsi="Verdana" w:cs="Times New Roman"/>
          <w:b w:val="0"/>
          <w:bCs w:val="0"/>
          <w:sz w:val="16"/>
        </w:rPr>
      </w:pPr>
    </w:p>
    <w:p w:rsidR="00D70CF3" w:rsidRDefault="00D70CF3">
      <w:pPr>
        <w:pStyle w:val="Copyright2"/>
        <w:rPr>
          <w:b/>
        </w:rPr>
      </w:pPr>
      <w:r>
        <w:rPr>
          <w:b/>
        </w:rPr>
        <w:t>Copyright</w:t>
      </w:r>
    </w:p>
    <w:p w:rsidR="00D70CF3" w:rsidRDefault="00F3530E">
      <w:pPr>
        <w:pStyle w:val="Copyright2"/>
      </w:pPr>
      <w:r>
        <w:t>© 2010</w:t>
      </w:r>
      <w:r w:rsidR="00D70CF3">
        <w:t xml:space="preserve"> NVIDIA Corporation. All rights reserved. </w:t>
      </w:r>
    </w:p>
    <w:sectPr w:rsidR="00D70CF3" w:rsidSect="00980EB3">
      <w:headerReference w:type="first" r:id="rId26"/>
      <w:footerReference w:type="first" r:id="rId27"/>
      <w:pgSz w:w="12240" w:h="15840" w:code="1"/>
      <w:pgMar w:top="1440" w:right="1800" w:bottom="1440" w:left="1800" w:header="720" w:footer="720"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0453A" w:rsidRDefault="0010453A">
      <w:r>
        <w:separator/>
      </w:r>
    </w:p>
  </w:endnote>
  <w:endnote w:type="continuationSeparator" w:id="0">
    <w:p w:rsidR="0010453A" w:rsidRDefault="0010453A">
      <w:r>
        <w:continuationSeparator/>
      </w:r>
    </w:p>
  </w:endnote>
</w:endnotes>
</file>

<file path=word/fontTable.xml><?xml version="1.0" encoding="utf-8"?>
<w:fonts xmlns:r="http://schemas.openxmlformats.org/officeDocument/2006/relationships" xmlns:w="http://schemas.openxmlformats.org/wordprocessingml/2006/main">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A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602B" w:rsidRDefault="0085602B">
    <w:pPr>
      <w:pStyle w:val="Footer"/>
      <w:ind w:left="0"/>
    </w:pPr>
  </w:p>
  <w:p w:rsidR="00802431" w:rsidRDefault="00802431">
    <w:pPr>
      <w:pStyle w:val="Footer"/>
      <w:pBdr>
        <w:top w:val="single" w:sz="8" w:space="1" w:color="99CC00"/>
      </w:pBdr>
      <w:tabs>
        <w:tab w:val="clear" w:pos="8640"/>
        <w:tab w:val="right" w:pos="8550"/>
      </w:tabs>
      <w:spacing w:before="0" w:after="0"/>
      <w:ind w:left="0"/>
      <w:rPr>
        <w:rFonts w:ascii="Tahoma" w:hAnsi="Tahoma" w:cs="Tahoma"/>
        <w:bCs/>
        <w:sz w:val="16"/>
      </w:rPr>
    </w:pPr>
    <w:r>
      <w:rPr>
        <w:rFonts w:ascii="Tahoma" w:hAnsi="Tahoma" w:cs="Tahoma"/>
        <w:bCs/>
        <w:sz w:val="16"/>
      </w:rPr>
      <w:t>February 2011</w:t>
    </w:r>
  </w:p>
  <w:p w:rsidR="0085602B" w:rsidRDefault="0085602B">
    <w:pPr>
      <w:pStyle w:val="Footer"/>
      <w:pBdr>
        <w:top w:val="single" w:sz="8" w:space="1" w:color="99CC00"/>
      </w:pBdr>
      <w:tabs>
        <w:tab w:val="clear" w:pos="8640"/>
        <w:tab w:val="right" w:pos="8550"/>
      </w:tabs>
      <w:spacing w:before="0" w:after="0"/>
      <w:ind w:left="0"/>
      <w:rPr>
        <w:rFonts w:ascii="Verdana" w:hAnsi="Verdana"/>
        <w:color w:val="800000"/>
        <w:sz w:val="18"/>
      </w:rPr>
    </w:pPr>
    <w:r>
      <w:rPr>
        <w:rFonts w:ascii="Tahoma" w:hAnsi="Tahoma" w:cs="Tahoma"/>
        <w:b/>
        <w:bCs/>
        <w:sz w:val="16"/>
      </w:rPr>
      <w:tab/>
    </w:r>
    <w:r>
      <w:rPr>
        <w:rFonts w:ascii="Tahoma" w:hAnsi="Tahoma" w:cs="Tahoma"/>
        <w:b/>
        <w:bCs/>
        <w:sz w:val="16"/>
      </w:rPr>
      <w:tab/>
    </w:r>
    <w:r w:rsidR="00F47850">
      <w:rPr>
        <w:rStyle w:val="PageNumber"/>
        <w:rFonts w:ascii="Tahoma" w:hAnsi="Tahoma" w:cs="Tahoma"/>
        <w:bCs/>
        <w:sz w:val="16"/>
      </w:rPr>
      <w:fldChar w:fldCharType="begin"/>
    </w:r>
    <w:r>
      <w:rPr>
        <w:rStyle w:val="PageNumber"/>
        <w:rFonts w:ascii="Tahoma" w:hAnsi="Tahoma" w:cs="Tahoma"/>
        <w:bCs/>
        <w:sz w:val="16"/>
      </w:rPr>
      <w:instrText xml:space="preserve"> PAGE </w:instrText>
    </w:r>
    <w:r w:rsidR="00F47850">
      <w:rPr>
        <w:rStyle w:val="PageNumber"/>
        <w:rFonts w:ascii="Tahoma" w:hAnsi="Tahoma" w:cs="Tahoma"/>
        <w:bCs/>
        <w:sz w:val="16"/>
      </w:rPr>
      <w:fldChar w:fldCharType="separate"/>
    </w:r>
    <w:r w:rsidR="007E1039">
      <w:rPr>
        <w:rStyle w:val="PageNumber"/>
        <w:rFonts w:ascii="Tahoma" w:hAnsi="Tahoma" w:cs="Tahoma"/>
        <w:bCs/>
        <w:noProof/>
        <w:sz w:val="16"/>
      </w:rPr>
      <w:t>7</w:t>
    </w:r>
    <w:r w:rsidR="00F47850">
      <w:rPr>
        <w:rStyle w:val="PageNumber"/>
        <w:rFonts w:ascii="Tahoma" w:hAnsi="Tahoma" w:cs="Tahoma"/>
        <w:bCs/>
        <w:sz w:val="16"/>
      </w:rPr>
      <w:fldChar w:fldCharType="end"/>
    </w:r>
    <w:r>
      <w:rPr>
        <w:rStyle w:val="PageNumber"/>
        <w:rFonts w:ascii="Tahoma" w:hAnsi="Tahoma" w:cs="Tahoma"/>
        <w:sz w:val="16"/>
      </w:rP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602B" w:rsidRDefault="00F47850">
    <w:pPr>
      <w:pStyle w:val="Footer"/>
    </w:pPr>
    <w:r w:rsidRPr="00F47850">
      <w:rPr>
        <w:noProof/>
      </w:rPr>
      <w:pict>
        <v:shapetype id="_x0000_t202" coordsize="21600,21600" o:spt="202" path="m,l,21600r21600,l21600,xe">
          <v:stroke joinstyle="miter"/>
          <v:path gradientshapeok="t" o:connecttype="rect"/>
        </v:shapetype>
        <v:shape id="_x0000_s2070" type="#_x0000_t202" style="position:absolute;left:0;text-align:left;margin-left:123.6pt;margin-top:-276.4pt;width:281.25pt;height:36.05pt;z-index:251658240" filled="f" stroked="f">
          <v:textbox style="mso-next-textbox:#_x0000_s2070;mso-fit-shape-to-text:t">
            <w:txbxContent>
              <w:p w:rsidR="0085602B" w:rsidRPr="006538C3" w:rsidRDefault="00802431">
                <w:pPr>
                  <w:spacing w:before="240"/>
                  <w:ind w:left="180"/>
                  <w:rPr>
                    <w:rFonts w:ascii="Tahoma" w:hAnsi="Tahoma" w:cs="Tahoma"/>
                    <w:sz w:val="18"/>
                    <w:szCs w:val="18"/>
                    <w:lang w:val="en-GB"/>
                  </w:rPr>
                </w:pPr>
                <w:r>
                  <w:rPr>
                    <w:rFonts w:ascii="Tahoma" w:hAnsi="Tahoma" w:cs="Tahoma"/>
                    <w:sz w:val="18"/>
                    <w:szCs w:val="18"/>
                    <w:lang w:val="en-GB"/>
                  </w:rPr>
                  <w:t>February</w:t>
                </w:r>
                <w:r w:rsidR="006538C3">
                  <w:rPr>
                    <w:rFonts w:ascii="Tahoma" w:hAnsi="Tahoma" w:cs="Tahoma"/>
                    <w:sz w:val="18"/>
                    <w:szCs w:val="18"/>
                    <w:lang w:val="en-GB"/>
                  </w:rPr>
                  <w:t xml:space="preserve"> 2011</w:t>
                </w:r>
              </w:p>
            </w:txbxContent>
          </v:textbox>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5D4F" w:rsidRDefault="00C55D4F" w:rsidP="00C55D4F">
    <w:pPr>
      <w:pStyle w:val="Footer"/>
      <w:ind w:left="0"/>
    </w:pPr>
  </w:p>
  <w:p w:rsidR="0085602B" w:rsidRPr="00C55D4F" w:rsidRDefault="00C55D4F" w:rsidP="00C55D4F">
    <w:pPr>
      <w:pStyle w:val="Footer"/>
      <w:pBdr>
        <w:top w:val="single" w:sz="8" w:space="1" w:color="99CC00"/>
      </w:pBdr>
      <w:tabs>
        <w:tab w:val="clear" w:pos="8640"/>
        <w:tab w:val="right" w:pos="8550"/>
      </w:tabs>
      <w:spacing w:before="0" w:after="0"/>
      <w:ind w:left="0"/>
      <w:rPr>
        <w:rFonts w:ascii="Verdana" w:hAnsi="Verdana"/>
        <w:color w:val="800000"/>
        <w:sz w:val="18"/>
      </w:rPr>
    </w:pPr>
    <w:r>
      <w:rPr>
        <w:rFonts w:ascii="Tahoma" w:hAnsi="Tahoma" w:cs="Tahoma"/>
        <w:bCs/>
        <w:sz w:val="16"/>
      </w:rPr>
      <w:t>May 2010</w:t>
    </w:r>
    <w:r>
      <w:rPr>
        <w:rFonts w:ascii="Tahoma" w:hAnsi="Tahoma" w:cs="Tahoma"/>
        <w:b/>
        <w:bCs/>
        <w:sz w:val="16"/>
      </w:rPr>
      <w:tab/>
    </w:r>
    <w:r>
      <w:rPr>
        <w:rFonts w:ascii="Tahoma" w:hAnsi="Tahoma" w:cs="Tahoma"/>
        <w:b/>
        <w:bCs/>
        <w:sz w:val="16"/>
      </w:rPr>
      <w:tab/>
    </w:r>
    <w:r w:rsidR="00F47850">
      <w:rPr>
        <w:rStyle w:val="PageNumber"/>
        <w:rFonts w:ascii="Tahoma" w:hAnsi="Tahoma" w:cs="Tahoma"/>
        <w:bCs/>
        <w:sz w:val="16"/>
      </w:rPr>
      <w:fldChar w:fldCharType="begin"/>
    </w:r>
    <w:r>
      <w:rPr>
        <w:rStyle w:val="PageNumber"/>
        <w:rFonts w:ascii="Tahoma" w:hAnsi="Tahoma" w:cs="Tahoma"/>
        <w:bCs/>
        <w:sz w:val="16"/>
      </w:rPr>
      <w:instrText xml:space="preserve"> PAGE </w:instrText>
    </w:r>
    <w:r w:rsidR="00F47850">
      <w:rPr>
        <w:rStyle w:val="PageNumber"/>
        <w:rFonts w:ascii="Tahoma" w:hAnsi="Tahoma" w:cs="Tahoma"/>
        <w:bCs/>
        <w:sz w:val="16"/>
      </w:rPr>
      <w:fldChar w:fldCharType="separate"/>
    </w:r>
    <w:r w:rsidR="007E1039">
      <w:rPr>
        <w:rStyle w:val="PageNumber"/>
        <w:rFonts w:ascii="Tahoma" w:hAnsi="Tahoma" w:cs="Tahoma"/>
        <w:bCs/>
        <w:noProof/>
        <w:sz w:val="16"/>
      </w:rPr>
      <w:t>1</w:t>
    </w:r>
    <w:r w:rsidR="00F47850">
      <w:rPr>
        <w:rStyle w:val="PageNumber"/>
        <w:rFonts w:ascii="Tahoma" w:hAnsi="Tahoma" w:cs="Tahoma"/>
        <w:bCs/>
        <w:sz w:val="16"/>
      </w:rPr>
      <w:fldChar w:fldCharType="end"/>
    </w:r>
    <w:r>
      <w:rPr>
        <w:rStyle w:val="PageNumber"/>
        <w:rFonts w:ascii="Tahoma" w:hAnsi="Tahoma" w:cs="Tahoma"/>
        <w:sz w:val="16"/>
      </w:rP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2BD" w:rsidRPr="00CA3AAF" w:rsidRDefault="00E922BD" w:rsidP="00CA3AAF">
    <w:pPr>
      <w:ind w:left="0"/>
      <w:jc w:val="center"/>
      <w:rPr>
        <w:rFonts w:ascii="Verdana" w:hAnsi="Verdana"/>
        <w:color w:val="800000"/>
        <w:sz w:val="18"/>
        <w:lang w:val="en-GB"/>
      </w:rPr>
    </w:pPr>
    <w:r>
      <w:rPr>
        <w:noProof/>
        <w:lang w:val="en-GB" w:eastAsia="en-GB"/>
      </w:rPr>
      <w:drawing>
        <wp:anchor distT="0" distB="0" distL="114300" distR="114300" simplePos="0" relativeHeight="251664384" behindDoc="0" locked="0" layoutInCell="1" allowOverlap="1">
          <wp:simplePos x="0" y="0"/>
          <wp:positionH relativeFrom="column">
            <wp:posOffset>2087245</wp:posOffset>
          </wp:positionH>
          <wp:positionV relativeFrom="paragraph">
            <wp:posOffset>-915670</wp:posOffset>
          </wp:positionV>
          <wp:extent cx="1345565" cy="944880"/>
          <wp:effectExtent l="19050" t="0" r="6985" b="0"/>
          <wp:wrapNone/>
          <wp:docPr id="22" name="Picture 28" descr="NVIDI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VIDIA_Logo"/>
                  <pic:cNvPicPr>
                    <a:picLocks noChangeAspect="1" noChangeArrowheads="1"/>
                  </pic:cNvPicPr>
                </pic:nvPicPr>
                <pic:blipFill>
                  <a:blip r:embed="rId1"/>
                  <a:srcRect/>
                  <a:stretch>
                    <a:fillRect/>
                  </a:stretch>
                </pic:blipFill>
                <pic:spPr bwMode="auto">
                  <a:xfrm>
                    <a:off x="0" y="0"/>
                    <a:ext cx="1345565" cy="944880"/>
                  </a:xfrm>
                  <a:prstGeom prst="rect">
                    <a:avLst/>
                  </a:prstGeom>
                  <a:noFill/>
                  <a:ln w="9525">
                    <a:noFill/>
                    <a:miter lim="800000"/>
                    <a:headEnd/>
                    <a:tailEnd/>
                  </a:ln>
                </pic:spPr>
              </pic:pic>
            </a:graphicData>
          </a:graphic>
        </wp:anchor>
      </w:drawing>
    </w:r>
    <w:r w:rsidRPr="00D733A4">
      <w:rPr>
        <w:rFonts w:ascii="Tahoma" w:hAnsi="Tahoma" w:cs="Tahoma"/>
        <w:sz w:val="20"/>
        <w:szCs w:val="20"/>
        <w:lang w:val="es-ES_tradnl"/>
      </w:rPr>
      <w:t xml:space="preserve">NVIDIA </w:t>
    </w:r>
    <w:proofErr w:type="spellStart"/>
    <w:r w:rsidRPr="00D733A4">
      <w:rPr>
        <w:rFonts w:ascii="Tahoma" w:hAnsi="Tahoma" w:cs="Tahoma"/>
        <w:sz w:val="20"/>
        <w:szCs w:val="20"/>
        <w:lang w:val="es-ES_tradnl"/>
      </w:rPr>
      <w:t>Corporation</w:t>
    </w:r>
    <w:proofErr w:type="spellEnd"/>
    <w:r w:rsidRPr="00D733A4">
      <w:rPr>
        <w:rFonts w:ascii="Tahoma" w:hAnsi="Tahoma" w:cs="Tahoma"/>
        <w:sz w:val="20"/>
        <w:szCs w:val="20"/>
        <w:lang w:val="es-ES_tradnl"/>
      </w:rPr>
      <w:br/>
      <w:t xml:space="preserve">2701 San Tomas </w:t>
    </w:r>
    <w:proofErr w:type="spellStart"/>
    <w:r w:rsidRPr="00D733A4">
      <w:rPr>
        <w:rFonts w:ascii="Tahoma" w:hAnsi="Tahoma" w:cs="Tahoma"/>
        <w:sz w:val="20"/>
        <w:szCs w:val="20"/>
        <w:lang w:val="es-ES_tradnl"/>
      </w:rPr>
      <w:t>Expressway</w:t>
    </w:r>
    <w:proofErr w:type="spellEnd"/>
    <w:r w:rsidRPr="00D733A4">
      <w:rPr>
        <w:rFonts w:ascii="Tahoma" w:hAnsi="Tahoma" w:cs="Tahoma"/>
        <w:sz w:val="20"/>
        <w:szCs w:val="20"/>
        <w:lang w:val="es-ES_tradnl"/>
      </w:rPr>
      <w:br/>
      <w:t>Santa Clara, CA 95050</w:t>
    </w:r>
    <w:r w:rsidRPr="00D733A4">
      <w:rPr>
        <w:rFonts w:ascii="Tahoma" w:hAnsi="Tahoma" w:cs="Tahoma"/>
        <w:sz w:val="20"/>
        <w:szCs w:val="20"/>
        <w:lang w:val="es-ES_tradnl"/>
      </w:rPr>
      <w:br/>
      <w:t>www.nvidia.com</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0453A" w:rsidRDefault="0010453A">
      <w:r>
        <w:separator/>
      </w:r>
    </w:p>
  </w:footnote>
  <w:footnote w:type="continuationSeparator" w:id="0">
    <w:p w:rsidR="0010453A" w:rsidRDefault="0010453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602B" w:rsidRPr="0077464F" w:rsidRDefault="0085602B">
    <w:pPr>
      <w:spacing w:before="0" w:after="0"/>
      <w:ind w:left="0"/>
      <w:jc w:val="right"/>
      <w:rPr>
        <w:rFonts w:ascii="Tahoma" w:hAnsi="Tahoma" w:cs="Tahoma"/>
        <w:b/>
        <w:color w:val="99CC00"/>
        <w:sz w:val="18"/>
        <w:szCs w:val="18"/>
      </w:rPr>
    </w:pPr>
    <w:r>
      <w:tab/>
    </w:r>
  </w:p>
  <w:p w:rsidR="0085602B" w:rsidRDefault="0085602B">
    <w:pPr>
      <w:tabs>
        <w:tab w:val="left" w:pos="7836"/>
      </w:tabs>
      <w:ind w:left="0"/>
      <w:rPr>
        <w:rFonts w:ascii="Tahoma" w:hAnsi="Tahoma" w:cs="Tahoma"/>
        <w:b/>
        <w:bCs/>
        <w:color w:val="800000"/>
        <w:sz w:val="18"/>
      </w:rPr>
    </w:pPr>
    <w:r>
      <w:rPr>
        <w:rFonts w:ascii="Tahoma" w:hAnsi="Tahoma" w:cs="Tahoma"/>
        <w:b/>
        <w:bCs/>
        <w:color w:val="800000"/>
        <w:sz w:val="18"/>
      </w:rPr>
      <w:tab/>
    </w:r>
    <w:r>
      <w:rPr>
        <w:rFonts w:ascii="Tahoma" w:hAnsi="Tahoma" w:cs="Tahoma"/>
        <w:b/>
        <w:bCs/>
        <w:color w:val="800000"/>
        <w:sz w:val="18"/>
      </w:rPr>
      <w:tab/>
    </w:r>
    <w:r>
      <w:rPr>
        <w:rFonts w:ascii="Tahoma" w:hAnsi="Tahoma" w:cs="Tahoma"/>
        <w:b/>
        <w:bCs/>
        <w:color w:val="800000"/>
        <w:sz w:val="18"/>
      </w:rPr>
      <w:tab/>
    </w:r>
  </w:p>
  <w:p w:rsidR="0085602B" w:rsidRDefault="0085602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602B" w:rsidRDefault="0085602B">
    <w:r>
      <w:rPr>
        <w:noProof/>
        <w:lang w:val="en-GB" w:eastAsia="en-GB"/>
      </w:rPr>
      <w:drawing>
        <wp:anchor distT="0" distB="0" distL="114300" distR="114300" simplePos="0" relativeHeight="251659264" behindDoc="1" locked="0" layoutInCell="1" allowOverlap="1">
          <wp:simplePos x="0" y="0"/>
          <wp:positionH relativeFrom="column">
            <wp:posOffset>-1162050</wp:posOffset>
          </wp:positionH>
          <wp:positionV relativeFrom="paragraph">
            <wp:posOffset>-458470</wp:posOffset>
          </wp:positionV>
          <wp:extent cx="7804150" cy="10062210"/>
          <wp:effectExtent l="19050" t="0" r="6350" b="0"/>
          <wp:wrapNone/>
          <wp:docPr id="23" name="Picture 23" descr="NV_TechBrief_BKGD_FR_AUG06_rgb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V_TechBrief_BKGD_FR_AUG06_rgb_02"/>
                  <pic:cNvPicPr>
                    <a:picLocks noChangeAspect="1" noChangeArrowheads="1"/>
                  </pic:cNvPicPr>
                </pic:nvPicPr>
                <pic:blipFill>
                  <a:blip r:embed="rId1"/>
                  <a:srcRect/>
                  <a:stretch>
                    <a:fillRect/>
                  </a:stretch>
                </pic:blipFill>
                <pic:spPr bwMode="auto">
                  <a:xfrm>
                    <a:off x="0" y="0"/>
                    <a:ext cx="7804150" cy="10062210"/>
                  </a:xfrm>
                  <a:prstGeom prst="rect">
                    <a:avLst/>
                  </a:prstGeom>
                  <a:noFill/>
                  <a:ln w="9525">
                    <a:noFill/>
                    <a:miter lim="800000"/>
                    <a:headEnd/>
                    <a:tailEnd/>
                  </a:ln>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602B" w:rsidRDefault="00B35939">
    <w:r>
      <w:rPr>
        <w:noProof/>
        <w:lang w:val="en-GB" w:eastAsia="en-GB"/>
      </w:rPr>
      <w:drawing>
        <wp:anchor distT="0" distB="0" distL="114300" distR="114300" simplePos="0" relativeHeight="251660288" behindDoc="1" locked="1" layoutInCell="1" allowOverlap="1">
          <wp:simplePos x="0" y="0"/>
          <wp:positionH relativeFrom="column">
            <wp:posOffset>-1152525</wp:posOffset>
          </wp:positionH>
          <wp:positionV relativeFrom="paragraph">
            <wp:posOffset>-466725</wp:posOffset>
          </wp:positionV>
          <wp:extent cx="7790180" cy="5238750"/>
          <wp:effectExtent l="19050" t="0" r="1270" b="0"/>
          <wp:wrapNone/>
          <wp:docPr id="26" name="Picture 26" descr="tb_Ch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b_Chapter"/>
                  <pic:cNvPicPr>
                    <a:picLocks noChangeAspect="1" noChangeArrowheads="1"/>
                  </pic:cNvPicPr>
                </pic:nvPicPr>
                <pic:blipFill>
                  <a:blip r:embed="rId1"/>
                  <a:srcRect/>
                  <a:stretch>
                    <a:fillRect/>
                  </a:stretch>
                </pic:blipFill>
                <pic:spPr bwMode="auto">
                  <a:xfrm>
                    <a:off x="0" y="0"/>
                    <a:ext cx="7790180" cy="5238750"/>
                  </a:xfrm>
                  <a:prstGeom prst="rect">
                    <a:avLst/>
                  </a:prstGeom>
                  <a:noFill/>
                  <a:ln w="9525">
                    <a:noFill/>
                    <a:miter lim="800000"/>
                    <a:headEnd/>
                    <a:tailEnd/>
                  </a:ln>
                </pic:spPr>
              </pic:pic>
            </a:graphicData>
          </a:graphic>
        </wp:anchor>
      </w:drawing>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2BD" w:rsidRDefault="00C55D4F">
    <w:r>
      <w:rPr>
        <w:noProof/>
        <w:lang w:val="en-GB" w:eastAsia="en-GB"/>
      </w:rPr>
      <w:drawing>
        <wp:anchor distT="0" distB="0" distL="114300" distR="114300" simplePos="0" relativeHeight="251665408" behindDoc="0" locked="0" layoutInCell="1" allowOverlap="1">
          <wp:simplePos x="0" y="0"/>
          <wp:positionH relativeFrom="column">
            <wp:posOffset>-1152525</wp:posOffset>
          </wp:positionH>
          <wp:positionV relativeFrom="paragraph">
            <wp:posOffset>-466725</wp:posOffset>
          </wp:positionV>
          <wp:extent cx="5486400" cy="3676650"/>
          <wp:effectExtent l="19050" t="0" r="0" b="0"/>
          <wp:wrapNone/>
          <wp:docPr id="29" name="Picture 29" descr="bigwater_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gwater_us"/>
                  <pic:cNvPicPr>
                    <a:picLocks noChangeAspect="1" noChangeArrowheads="1"/>
                  </pic:cNvPicPr>
                </pic:nvPicPr>
                <pic:blipFill>
                  <a:blip r:embed="rId1"/>
                  <a:srcRect/>
                  <a:stretch>
                    <a:fillRect/>
                  </a:stretch>
                </pic:blipFill>
                <pic:spPr bwMode="auto">
                  <a:xfrm>
                    <a:off x="0" y="0"/>
                    <a:ext cx="5486400" cy="367665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E544185C"/>
    <w:lvl w:ilvl="0">
      <w:start w:val="1"/>
      <w:numFmt w:val="decimal"/>
      <w:lvlText w:val="%1."/>
      <w:lvlJc w:val="left"/>
      <w:pPr>
        <w:tabs>
          <w:tab w:val="num" w:pos="1800"/>
        </w:tabs>
        <w:ind w:left="1800" w:hanging="360"/>
      </w:pPr>
    </w:lvl>
  </w:abstractNum>
  <w:abstractNum w:abstractNumId="1">
    <w:nsid w:val="FFFFFF7D"/>
    <w:multiLevelType w:val="singleLevel"/>
    <w:tmpl w:val="5232D4A8"/>
    <w:lvl w:ilvl="0">
      <w:start w:val="1"/>
      <w:numFmt w:val="decimal"/>
      <w:lvlText w:val="%1."/>
      <w:lvlJc w:val="left"/>
      <w:pPr>
        <w:tabs>
          <w:tab w:val="num" w:pos="1440"/>
        </w:tabs>
        <w:ind w:left="1440" w:hanging="360"/>
      </w:pPr>
    </w:lvl>
  </w:abstractNum>
  <w:abstractNum w:abstractNumId="2">
    <w:nsid w:val="FFFFFF7E"/>
    <w:multiLevelType w:val="singleLevel"/>
    <w:tmpl w:val="45F64672"/>
    <w:lvl w:ilvl="0">
      <w:start w:val="1"/>
      <w:numFmt w:val="decimal"/>
      <w:lvlText w:val="%1."/>
      <w:lvlJc w:val="left"/>
      <w:pPr>
        <w:tabs>
          <w:tab w:val="num" w:pos="1080"/>
        </w:tabs>
        <w:ind w:left="1080" w:hanging="360"/>
      </w:pPr>
    </w:lvl>
  </w:abstractNum>
  <w:abstractNum w:abstractNumId="3">
    <w:nsid w:val="FFFFFF7F"/>
    <w:multiLevelType w:val="singleLevel"/>
    <w:tmpl w:val="E5A458DE"/>
    <w:lvl w:ilvl="0">
      <w:start w:val="1"/>
      <w:numFmt w:val="lowerLetter"/>
      <w:pStyle w:val="ListNumber2"/>
      <w:lvlText w:val="%1)"/>
      <w:lvlJc w:val="left"/>
      <w:pPr>
        <w:tabs>
          <w:tab w:val="num" w:pos="2160"/>
        </w:tabs>
        <w:ind w:left="2160" w:hanging="360"/>
      </w:pPr>
      <w:rPr>
        <w:rFonts w:ascii="Garamond" w:hAnsi="Garamond" w:hint="default"/>
        <w:b w:val="0"/>
        <w:i w:val="0"/>
        <w:sz w:val="22"/>
        <w:szCs w:val="22"/>
      </w:rPr>
    </w:lvl>
  </w:abstractNum>
  <w:abstractNum w:abstractNumId="4">
    <w:nsid w:val="FFFFFF80"/>
    <w:multiLevelType w:val="singleLevel"/>
    <w:tmpl w:val="37CE24F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2E2CAE1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A4DAA852"/>
    <w:lvl w:ilvl="0">
      <w:start w:val="1"/>
      <w:numFmt w:val="bullet"/>
      <w:lvlText w:val=""/>
      <w:lvlJc w:val="left"/>
      <w:pPr>
        <w:tabs>
          <w:tab w:val="num" w:pos="2520"/>
        </w:tabs>
        <w:ind w:left="2520" w:hanging="360"/>
      </w:pPr>
      <w:rPr>
        <w:rFonts w:ascii="Wingdings" w:hAnsi="Wingdings" w:hint="default"/>
        <w:color w:val="73B900"/>
        <w:sz w:val="22"/>
      </w:rPr>
    </w:lvl>
  </w:abstractNum>
  <w:abstractNum w:abstractNumId="7">
    <w:nsid w:val="FFFFFF83"/>
    <w:multiLevelType w:val="singleLevel"/>
    <w:tmpl w:val="73FE54D2"/>
    <w:lvl w:ilvl="0">
      <w:start w:val="1"/>
      <w:numFmt w:val="bullet"/>
      <w:pStyle w:val="ListBullet2"/>
      <w:lvlText w:val=""/>
      <w:lvlJc w:val="left"/>
      <w:pPr>
        <w:tabs>
          <w:tab w:val="num" w:pos="2160"/>
        </w:tabs>
        <w:ind w:left="2160" w:hanging="360"/>
      </w:pPr>
      <w:rPr>
        <w:rFonts w:ascii="Wingdings" w:hAnsi="Wingdings" w:hint="default"/>
        <w:color w:val="73B900"/>
      </w:rPr>
    </w:lvl>
  </w:abstractNum>
  <w:abstractNum w:abstractNumId="8">
    <w:nsid w:val="FFFFFF88"/>
    <w:multiLevelType w:val="singleLevel"/>
    <w:tmpl w:val="80CEE42A"/>
    <w:lvl w:ilvl="0">
      <w:start w:val="1"/>
      <w:numFmt w:val="decimal"/>
      <w:pStyle w:val="ListNumber"/>
      <w:lvlText w:val="%1."/>
      <w:lvlJc w:val="left"/>
      <w:pPr>
        <w:tabs>
          <w:tab w:val="num" w:pos="1980"/>
        </w:tabs>
        <w:ind w:left="1980" w:hanging="360"/>
      </w:pPr>
      <w:rPr>
        <w:rFonts w:ascii="Garamond" w:hAnsi="Garamond" w:hint="default"/>
        <w:b w:val="0"/>
        <w:i w:val="0"/>
        <w:sz w:val="22"/>
        <w:szCs w:val="22"/>
      </w:rPr>
    </w:lvl>
  </w:abstractNum>
  <w:abstractNum w:abstractNumId="9">
    <w:nsid w:val="FFFFFF89"/>
    <w:multiLevelType w:val="singleLevel"/>
    <w:tmpl w:val="CEDEDB18"/>
    <w:lvl w:ilvl="0">
      <w:start w:val="1"/>
      <w:numFmt w:val="bullet"/>
      <w:pStyle w:val="ListBullet"/>
      <w:lvlText w:val=""/>
      <w:lvlJc w:val="left"/>
      <w:pPr>
        <w:tabs>
          <w:tab w:val="num" w:pos="1800"/>
        </w:tabs>
        <w:ind w:left="1800" w:hanging="360"/>
      </w:pPr>
      <w:rPr>
        <w:rFonts w:ascii="Wingdings" w:hAnsi="Wingdings" w:hint="default"/>
        <w:color w:val="73B900"/>
        <w:sz w:val="18"/>
      </w:rPr>
    </w:lvl>
  </w:abstractNum>
  <w:abstractNum w:abstractNumId="10">
    <w:nsid w:val="06017324"/>
    <w:multiLevelType w:val="hybridMultilevel"/>
    <w:tmpl w:val="E91C57A6"/>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1">
    <w:nsid w:val="0AA80E22"/>
    <w:multiLevelType w:val="multilevel"/>
    <w:tmpl w:val="C636B278"/>
    <w:lvl w:ilvl="0">
      <w:start w:val="1"/>
      <w:numFmt w:val="none"/>
      <w:pStyle w:val="Note"/>
      <w:lvlText w:val="Note:"/>
      <w:lvlJc w:val="left"/>
      <w:pPr>
        <w:tabs>
          <w:tab w:val="num" w:pos="2160"/>
        </w:tabs>
        <w:ind w:left="1800" w:hanging="360"/>
      </w:pPr>
      <w:rPr>
        <w:rFonts w:ascii="Tahoma" w:hAnsi="Tahoma" w:hint="default"/>
        <w:b/>
        <w:i w:val="0"/>
        <w:color w:val="800000"/>
        <w:sz w:val="18"/>
      </w:rPr>
    </w:lvl>
    <w:lvl w:ilvl="1">
      <w:start w:val="1"/>
      <w:numFmt w:val="bullet"/>
      <w:lvlText w:val=""/>
      <w:lvlJc w:val="left"/>
      <w:pPr>
        <w:tabs>
          <w:tab w:val="num" w:pos="2160"/>
        </w:tabs>
        <w:ind w:left="2160" w:hanging="360"/>
      </w:pPr>
      <w:rPr>
        <w:rFonts w:ascii="Wingdings" w:hAnsi="Wingdings"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240"/>
        </w:tabs>
        <w:ind w:left="3240" w:hanging="360"/>
      </w:pPr>
      <w:rPr>
        <w:rFonts w:ascii="Symbol" w:hAnsi="Symbol"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3960"/>
        </w:tabs>
        <w:ind w:left="3960" w:hanging="360"/>
      </w:pPr>
      <w:rPr>
        <w:rFonts w:ascii="Wingdings" w:hAnsi="Wingdings" w:hint="default"/>
      </w:rPr>
    </w:lvl>
    <w:lvl w:ilvl="7">
      <w:start w:val="1"/>
      <w:numFmt w:val="bullet"/>
      <w:lvlText w:val=""/>
      <w:lvlJc w:val="left"/>
      <w:pPr>
        <w:tabs>
          <w:tab w:val="num" w:pos="4320"/>
        </w:tabs>
        <w:ind w:left="4320" w:hanging="360"/>
      </w:pPr>
      <w:rPr>
        <w:rFonts w:ascii="Symbol" w:hAnsi="Symbol" w:hint="default"/>
      </w:rPr>
    </w:lvl>
    <w:lvl w:ilvl="8">
      <w:start w:val="1"/>
      <w:numFmt w:val="bullet"/>
      <w:lvlText w:val=""/>
      <w:lvlJc w:val="left"/>
      <w:pPr>
        <w:tabs>
          <w:tab w:val="num" w:pos="4680"/>
        </w:tabs>
        <w:ind w:left="4680" w:hanging="360"/>
      </w:pPr>
      <w:rPr>
        <w:rFonts w:ascii="Symbol" w:hAnsi="Symbol" w:hint="default"/>
      </w:rPr>
    </w:lvl>
  </w:abstractNum>
  <w:abstractNum w:abstractNumId="12">
    <w:nsid w:val="0EF15B1F"/>
    <w:multiLevelType w:val="hybridMultilevel"/>
    <w:tmpl w:val="5C9655E0"/>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FA34A77"/>
    <w:multiLevelType w:val="multilevel"/>
    <w:tmpl w:val="BD944690"/>
    <w:lvl w:ilvl="0">
      <w:start w:val="1"/>
      <w:numFmt w:val="none"/>
      <w:lvlText w:val="Note:"/>
      <w:lvlJc w:val="left"/>
      <w:pPr>
        <w:tabs>
          <w:tab w:val="num" w:pos="3600"/>
        </w:tabs>
        <w:ind w:left="3240" w:hanging="360"/>
      </w:pPr>
      <w:rPr>
        <w:rFonts w:ascii="Tahoma" w:hAnsi="Tahoma" w:hint="default"/>
        <w:b/>
        <w:i w:val="0"/>
        <w:color w:val="800000"/>
        <w:sz w:val="18"/>
      </w:rPr>
    </w:lvl>
    <w:lvl w:ilvl="1">
      <w:start w:val="1"/>
      <w:numFmt w:val="bullet"/>
      <w:lvlText w:val=""/>
      <w:lvlJc w:val="left"/>
      <w:pPr>
        <w:tabs>
          <w:tab w:val="num" w:pos="3600"/>
        </w:tabs>
        <w:ind w:left="3600" w:hanging="360"/>
      </w:pPr>
      <w:rPr>
        <w:rFonts w:ascii="Wingdings" w:hAnsi="Wingdings" w:hint="default"/>
      </w:rPr>
    </w:lvl>
    <w:lvl w:ilvl="2">
      <w:start w:val="1"/>
      <w:numFmt w:val="bullet"/>
      <w:lvlText w:val=""/>
      <w:lvlJc w:val="left"/>
      <w:pPr>
        <w:tabs>
          <w:tab w:val="num" w:pos="3960"/>
        </w:tabs>
        <w:ind w:left="3960" w:hanging="360"/>
      </w:pPr>
      <w:rPr>
        <w:rFonts w:ascii="Wingdings" w:hAnsi="Wingdings" w:hint="default"/>
      </w:rPr>
    </w:lvl>
    <w:lvl w:ilvl="3">
      <w:start w:val="1"/>
      <w:numFmt w:val="bullet"/>
      <w:lvlText w:val=""/>
      <w:lvlJc w:val="left"/>
      <w:pPr>
        <w:tabs>
          <w:tab w:val="num" w:pos="4320"/>
        </w:tabs>
        <w:ind w:left="4320" w:hanging="360"/>
      </w:pPr>
      <w:rPr>
        <w:rFonts w:ascii="Symbol" w:hAnsi="Symbol" w:hint="default"/>
      </w:rPr>
    </w:lvl>
    <w:lvl w:ilvl="4">
      <w:start w:val="1"/>
      <w:numFmt w:val="bullet"/>
      <w:lvlText w:val=""/>
      <w:lvlJc w:val="left"/>
      <w:pPr>
        <w:tabs>
          <w:tab w:val="num" w:pos="4680"/>
        </w:tabs>
        <w:ind w:left="4680" w:hanging="360"/>
      </w:pPr>
      <w:rPr>
        <w:rFonts w:ascii="Symbol" w:hAnsi="Symbol"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400"/>
        </w:tabs>
        <w:ind w:left="5400" w:hanging="360"/>
      </w:pPr>
      <w:rPr>
        <w:rFonts w:ascii="Wingdings" w:hAnsi="Wingdings" w:hint="default"/>
      </w:rPr>
    </w:lvl>
    <w:lvl w:ilvl="7">
      <w:start w:val="1"/>
      <w:numFmt w:val="bullet"/>
      <w:lvlText w:val=""/>
      <w:lvlJc w:val="left"/>
      <w:pPr>
        <w:tabs>
          <w:tab w:val="num" w:pos="5760"/>
        </w:tabs>
        <w:ind w:left="5760" w:hanging="360"/>
      </w:pPr>
      <w:rPr>
        <w:rFonts w:ascii="Symbol" w:hAnsi="Symbol" w:hint="default"/>
      </w:rPr>
    </w:lvl>
    <w:lvl w:ilvl="8">
      <w:start w:val="1"/>
      <w:numFmt w:val="bullet"/>
      <w:lvlText w:val=""/>
      <w:lvlJc w:val="left"/>
      <w:pPr>
        <w:tabs>
          <w:tab w:val="num" w:pos="6120"/>
        </w:tabs>
        <w:ind w:left="6120" w:hanging="360"/>
      </w:pPr>
      <w:rPr>
        <w:rFonts w:ascii="Symbol" w:hAnsi="Symbol" w:hint="default"/>
      </w:rPr>
    </w:lvl>
  </w:abstractNum>
  <w:abstractNum w:abstractNumId="14">
    <w:nsid w:val="35B6472E"/>
    <w:multiLevelType w:val="multilevel"/>
    <w:tmpl w:val="19204018"/>
    <w:lvl w:ilvl="0">
      <w:start w:val="1"/>
      <w:numFmt w:val="none"/>
      <w:lvlText w:val="Note:"/>
      <w:lvlJc w:val="left"/>
      <w:pPr>
        <w:tabs>
          <w:tab w:val="num" w:pos="2160"/>
        </w:tabs>
        <w:ind w:left="1800" w:hanging="360"/>
      </w:pPr>
      <w:rPr>
        <w:rFonts w:ascii="Tahoma" w:hAnsi="Tahoma" w:hint="default"/>
        <w:b/>
        <w:i w:val="0"/>
        <w:color w:val="73B900"/>
        <w:sz w:val="18"/>
      </w:rPr>
    </w:lvl>
    <w:lvl w:ilvl="1">
      <w:start w:val="1"/>
      <w:numFmt w:val="bullet"/>
      <w:lvlText w:val=""/>
      <w:lvlJc w:val="left"/>
      <w:pPr>
        <w:tabs>
          <w:tab w:val="num" w:pos="2160"/>
        </w:tabs>
        <w:ind w:left="2160" w:hanging="360"/>
      </w:pPr>
      <w:rPr>
        <w:rFonts w:ascii="Wingdings" w:hAnsi="Wingdings"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240"/>
        </w:tabs>
        <w:ind w:left="3240" w:hanging="360"/>
      </w:pPr>
      <w:rPr>
        <w:rFonts w:ascii="Symbol" w:hAnsi="Symbol"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3960"/>
        </w:tabs>
        <w:ind w:left="3960" w:hanging="360"/>
      </w:pPr>
      <w:rPr>
        <w:rFonts w:ascii="Wingdings" w:hAnsi="Wingdings" w:hint="default"/>
      </w:rPr>
    </w:lvl>
    <w:lvl w:ilvl="7">
      <w:start w:val="1"/>
      <w:numFmt w:val="bullet"/>
      <w:lvlText w:val=""/>
      <w:lvlJc w:val="left"/>
      <w:pPr>
        <w:tabs>
          <w:tab w:val="num" w:pos="4320"/>
        </w:tabs>
        <w:ind w:left="4320" w:hanging="360"/>
      </w:pPr>
      <w:rPr>
        <w:rFonts w:ascii="Symbol" w:hAnsi="Symbol" w:hint="default"/>
      </w:rPr>
    </w:lvl>
    <w:lvl w:ilvl="8">
      <w:start w:val="1"/>
      <w:numFmt w:val="bullet"/>
      <w:lvlText w:val=""/>
      <w:lvlJc w:val="left"/>
      <w:pPr>
        <w:tabs>
          <w:tab w:val="num" w:pos="4680"/>
        </w:tabs>
        <w:ind w:left="4680" w:hanging="360"/>
      </w:pPr>
      <w:rPr>
        <w:rFonts w:ascii="Symbol" w:hAnsi="Symbol" w:hint="default"/>
      </w:rPr>
    </w:lvl>
  </w:abstractNum>
  <w:abstractNum w:abstractNumId="15">
    <w:nsid w:val="39AD6193"/>
    <w:multiLevelType w:val="multilevel"/>
    <w:tmpl w:val="62E2FBE4"/>
    <w:lvl w:ilvl="0">
      <w:start w:val="1"/>
      <w:numFmt w:val="none"/>
      <w:lvlText w:val="Note:"/>
      <w:lvlJc w:val="left"/>
      <w:pPr>
        <w:tabs>
          <w:tab w:val="num" w:pos="3600"/>
        </w:tabs>
        <w:ind w:left="3240" w:hanging="360"/>
      </w:pPr>
      <w:rPr>
        <w:rFonts w:ascii="Tahoma" w:hAnsi="Tahoma" w:hint="default"/>
        <w:b/>
        <w:i w:val="0"/>
        <w:color w:val="800000"/>
        <w:sz w:val="18"/>
      </w:rPr>
    </w:lvl>
    <w:lvl w:ilvl="1">
      <w:start w:val="1"/>
      <w:numFmt w:val="bullet"/>
      <w:lvlText w:val=""/>
      <w:lvlJc w:val="left"/>
      <w:pPr>
        <w:tabs>
          <w:tab w:val="num" w:pos="3600"/>
        </w:tabs>
        <w:ind w:left="3600" w:hanging="360"/>
      </w:pPr>
      <w:rPr>
        <w:rFonts w:ascii="Wingdings" w:hAnsi="Wingdings" w:hint="default"/>
      </w:rPr>
    </w:lvl>
    <w:lvl w:ilvl="2">
      <w:start w:val="1"/>
      <w:numFmt w:val="bullet"/>
      <w:lvlText w:val=""/>
      <w:lvlJc w:val="left"/>
      <w:pPr>
        <w:tabs>
          <w:tab w:val="num" w:pos="3960"/>
        </w:tabs>
        <w:ind w:left="3960" w:hanging="360"/>
      </w:pPr>
      <w:rPr>
        <w:rFonts w:ascii="Wingdings" w:hAnsi="Wingdings" w:hint="default"/>
      </w:rPr>
    </w:lvl>
    <w:lvl w:ilvl="3">
      <w:start w:val="1"/>
      <w:numFmt w:val="bullet"/>
      <w:lvlText w:val=""/>
      <w:lvlJc w:val="left"/>
      <w:pPr>
        <w:tabs>
          <w:tab w:val="num" w:pos="4320"/>
        </w:tabs>
        <w:ind w:left="4320" w:hanging="360"/>
      </w:pPr>
      <w:rPr>
        <w:rFonts w:ascii="Symbol" w:hAnsi="Symbol" w:hint="default"/>
      </w:rPr>
    </w:lvl>
    <w:lvl w:ilvl="4">
      <w:start w:val="1"/>
      <w:numFmt w:val="bullet"/>
      <w:lvlText w:val=""/>
      <w:lvlJc w:val="left"/>
      <w:pPr>
        <w:tabs>
          <w:tab w:val="num" w:pos="4680"/>
        </w:tabs>
        <w:ind w:left="4680" w:hanging="360"/>
      </w:pPr>
      <w:rPr>
        <w:rFonts w:ascii="Symbol" w:hAnsi="Symbol"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400"/>
        </w:tabs>
        <w:ind w:left="5400" w:hanging="360"/>
      </w:pPr>
      <w:rPr>
        <w:rFonts w:ascii="Wingdings" w:hAnsi="Wingdings" w:hint="default"/>
      </w:rPr>
    </w:lvl>
    <w:lvl w:ilvl="7">
      <w:start w:val="1"/>
      <w:numFmt w:val="bullet"/>
      <w:lvlText w:val=""/>
      <w:lvlJc w:val="left"/>
      <w:pPr>
        <w:tabs>
          <w:tab w:val="num" w:pos="5760"/>
        </w:tabs>
        <w:ind w:left="5760" w:hanging="360"/>
      </w:pPr>
      <w:rPr>
        <w:rFonts w:ascii="Symbol" w:hAnsi="Symbol" w:hint="default"/>
      </w:rPr>
    </w:lvl>
    <w:lvl w:ilvl="8">
      <w:start w:val="1"/>
      <w:numFmt w:val="bullet"/>
      <w:lvlText w:val=""/>
      <w:lvlJc w:val="left"/>
      <w:pPr>
        <w:tabs>
          <w:tab w:val="num" w:pos="6120"/>
        </w:tabs>
        <w:ind w:left="6120" w:hanging="360"/>
      </w:pPr>
      <w:rPr>
        <w:rFonts w:ascii="Symbol" w:hAnsi="Symbol" w:hint="default"/>
      </w:rPr>
    </w:lvl>
  </w:abstractNum>
  <w:abstractNum w:abstractNumId="16">
    <w:nsid w:val="42916CD4"/>
    <w:multiLevelType w:val="hybridMultilevel"/>
    <w:tmpl w:val="8A4E7310"/>
    <w:lvl w:ilvl="0" w:tplc="9878DFF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
    <w:nsid w:val="454E751D"/>
    <w:multiLevelType w:val="hybridMultilevel"/>
    <w:tmpl w:val="908839E6"/>
    <w:lvl w:ilvl="0" w:tplc="61B25738">
      <w:start w:val="1"/>
      <w:numFmt w:val="bullet"/>
      <w:pStyle w:val="ListBullet3"/>
      <w:lvlText w:val=""/>
      <w:lvlJc w:val="left"/>
      <w:pPr>
        <w:tabs>
          <w:tab w:val="num" w:pos="2520"/>
        </w:tabs>
        <w:ind w:left="2520" w:hanging="360"/>
      </w:pPr>
      <w:rPr>
        <w:rFonts w:ascii="Wingdings" w:hAnsi="Wingdings" w:hint="default"/>
        <w:color w:val="000000"/>
        <w:sz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4B3204F1"/>
    <w:multiLevelType w:val="hybridMultilevel"/>
    <w:tmpl w:val="F6A60A96"/>
    <w:lvl w:ilvl="0" w:tplc="6AFA8F52">
      <w:start w:val="1"/>
      <w:numFmt w:val="bullet"/>
      <w:pStyle w:val="CellBullet"/>
      <w:lvlText w:val=""/>
      <w:lvlJc w:val="left"/>
      <w:pPr>
        <w:tabs>
          <w:tab w:val="num" w:pos="2520"/>
        </w:tabs>
        <w:ind w:left="2520" w:hanging="360"/>
      </w:pPr>
      <w:rPr>
        <w:rFonts w:ascii="Symbol" w:hAnsi="Symbol" w:hint="default"/>
        <w:color w:val="99CC0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58173E95"/>
    <w:multiLevelType w:val="hybridMultilevel"/>
    <w:tmpl w:val="E95ABBA8"/>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5CE762AD"/>
    <w:multiLevelType w:val="hybridMultilevel"/>
    <w:tmpl w:val="02641FD2"/>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5F8F2DE5"/>
    <w:multiLevelType w:val="multilevel"/>
    <w:tmpl w:val="9DAE8D1E"/>
    <w:lvl w:ilvl="0">
      <w:start w:val="1"/>
      <w:numFmt w:val="none"/>
      <w:lvlText w:val="Important:"/>
      <w:lvlJc w:val="left"/>
      <w:pPr>
        <w:tabs>
          <w:tab w:val="num" w:pos="3600"/>
        </w:tabs>
        <w:ind w:left="3240" w:hanging="360"/>
      </w:pPr>
      <w:rPr>
        <w:rFonts w:ascii="Tahoma" w:hAnsi="Tahoma" w:hint="default"/>
        <w:b/>
        <w:i w:val="0"/>
        <w:color w:val="800000"/>
        <w:sz w:val="18"/>
      </w:rPr>
    </w:lvl>
    <w:lvl w:ilvl="1">
      <w:start w:val="1"/>
      <w:numFmt w:val="bullet"/>
      <w:lvlText w:val=""/>
      <w:lvlJc w:val="left"/>
      <w:pPr>
        <w:tabs>
          <w:tab w:val="num" w:pos="3600"/>
        </w:tabs>
        <w:ind w:left="3600" w:hanging="360"/>
      </w:pPr>
      <w:rPr>
        <w:rFonts w:ascii="Wingdings" w:hAnsi="Wingdings" w:hint="default"/>
      </w:rPr>
    </w:lvl>
    <w:lvl w:ilvl="2">
      <w:start w:val="1"/>
      <w:numFmt w:val="bullet"/>
      <w:lvlText w:val=""/>
      <w:lvlJc w:val="left"/>
      <w:pPr>
        <w:tabs>
          <w:tab w:val="num" w:pos="3960"/>
        </w:tabs>
        <w:ind w:left="3960" w:hanging="360"/>
      </w:pPr>
      <w:rPr>
        <w:rFonts w:ascii="Wingdings" w:hAnsi="Wingdings" w:hint="default"/>
      </w:rPr>
    </w:lvl>
    <w:lvl w:ilvl="3">
      <w:start w:val="1"/>
      <w:numFmt w:val="bullet"/>
      <w:lvlText w:val=""/>
      <w:lvlJc w:val="left"/>
      <w:pPr>
        <w:tabs>
          <w:tab w:val="num" w:pos="4320"/>
        </w:tabs>
        <w:ind w:left="4320" w:hanging="360"/>
      </w:pPr>
      <w:rPr>
        <w:rFonts w:ascii="Symbol" w:hAnsi="Symbol" w:hint="default"/>
      </w:rPr>
    </w:lvl>
    <w:lvl w:ilvl="4">
      <w:start w:val="1"/>
      <w:numFmt w:val="bullet"/>
      <w:lvlText w:val=""/>
      <w:lvlJc w:val="left"/>
      <w:pPr>
        <w:tabs>
          <w:tab w:val="num" w:pos="4680"/>
        </w:tabs>
        <w:ind w:left="4680" w:hanging="360"/>
      </w:pPr>
      <w:rPr>
        <w:rFonts w:ascii="Symbol" w:hAnsi="Symbol"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400"/>
        </w:tabs>
        <w:ind w:left="5400" w:hanging="360"/>
      </w:pPr>
      <w:rPr>
        <w:rFonts w:ascii="Wingdings" w:hAnsi="Wingdings" w:hint="default"/>
      </w:rPr>
    </w:lvl>
    <w:lvl w:ilvl="7">
      <w:start w:val="1"/>
      <w:numFmt w:val="bullet"/>
      <w:lvlText w:val=""/>
      <w:lvlJc w:val="left"/>
      <w:pPr>
        <w:tabs>
          <w:tab w:val="num" w:pos="5760"/>
        </w:tabs>
        <w:ind w:left="5760" w:hanging="360"/>
      </w:pPr>
      <w:rPr>
        <w:rFonts w:ascii="Symbol" w:hAnsi="Symbol" w:hint="default"/>
      </w:rPr>
    </w:lvl>
    <w:lvl w:ilvl="8">
      <w:start w:val="1"/>
      <w:numFmt w:val="bullet"/>
      <w:lvlText w:val=""/>
      <w:lvlJc w:val="left"/>
      <w:pPr>
        <w:tabs>
          <w:tab w:val="num" w:pos="6120"/>
        </w:tabs>
        <w:ind w:left="6120" w:hanging="360"/>
      </w:pPr>
      <w:rPr>
        <w:rFonts w:ascii="Symbol" w:hAnsi="Symbol" w:hint="default"/>
      </w:rPr>
    </w:lvl>
  </w:abstractNum>
  <w:abstractNum w:abstractNumId="22">
    <w:nsid w:val="72B02006"/>
    <w:multiLevelType w:val="hybridMultilevel"/>
    <w:tmpl w:val="59D262F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nsid w:val="7E7519BF"/>
    <w:multiLevelType w:val="hybridMultilevel"/>
    <w:tmpl w:val="B44C4732"/>
    <w:lvl w:ilvl="0" w:tplc="90F6B4C0">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4">
    <w:nsid w:val="7EBA697D"/>
    <w:multiLevelType w:val="multilevel"/>
    <w:tmpl w:val="05D2A9EE"/>
    <w:lvl w:ilvl="0">
      <w:start w:val="1"/>
      <w:numFmt w:val="bullet"/>
      <w:lvlText w:val=""/>
      <w:lvlJc w:val="left"/>
      <w:pPr>
        <w:tabs>
          <w:tab w:val="num" w:pos="2520"/>
        </w:tabs>
        <w:ind w:left="2520" w:hanging="360"/>
      </w:pPr>
      <w:rPr>
        <w:rFonts w:ascii="Wingdings" w:hAnsi="Wingdings" w:hint="default"/>
        <w:color w:val="000000"/>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7"/>
  </w:num>
  <w:num w:numId="3">
    <w:abstractNumId w:val="6"/>
  </w:num>
  <w:num w:numId="4">
    <w:abstractNumId w:val="8"/>
  </w:num>
  <w:num w:numId="5">
    <w:abstractNumId w:val="3"/>
  </w:num>
  <w:num w:numId="6">
    <w:abstractNumId w:val="11"/>
  </w:num>
  <w:num w:numId="7">
    <w:abstractNumId w:val="5"/>
  </w:num>
  <w:num w:numId="8">
    <w:abstractNumId w:val="4"/>
  </w:num>
  <w:num w:numId="9">
    <w:abstractNumId w:val="2"/>
  </w:num>
  <w:num w:numId="10">
    <w:abstractNumId w:val="1"/>
  </w:num>
  <w:num w:numId="11">
    <w:abstractNumId w:val="0"/>
  </w:num>
  <w:num w:numId="12">
    <w:abstractNumId w:val="18"/>
  </w:num>
  <w:num w:numId="13">
    <w:abstractNumId w:val="10"/>
  </w:num>
  <w:num w:numId="14">
    <w:abstractNumId w:val="22"/>
  </w:num>
  <w:num w:numId="15">
    <w:abstractNumId w:val="12"/>
  </w:num>
  <w:num w:numId="16">
    <w:abstractNumId w:val="16"/>
  </w:num>
  <w:num w:numId="17">
    <w:abstractNumId w:val="19"/>
  </w:num>
  <w:num w:numId="18">
    <w:abstractNumId w:val="20"/>
  </w:num>
  <w:num w:numId="19">
    <w:abstractNumId w:val="23"/>
  </w:num>
  <w:num w:numId="20">
    <w:abstractNumId w:val="15"/>
  </w:num>
  <w:num w:numId="21">
    <w:abstractNumId w:val="21"/>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13"/>
  </w:num>
  <w:num w:numId="27">
    <w:abstractNumId w:val="14"/>
  </w:num>
  <w:num w:numId="28">
    <w:abstractNumId w:val="17"/>
  </w:num>
  <w:num w:numId="29">
    <w:abstractNumId w:val="24"/>
  </w:num>
  <w:num w:numId="30">
    <w:abstractNumId w:val="8"/>
  </w:num>
  <w:num w:numId="31">
    <w:abstractNumId w:val="8"/>
    <w:lvlOverride w:ilvl="0">
      <w:startOverride w:val="1"/>
    </w:lvlOverride>
  </w:num>
  <w:num w:numId="32">
    <w:abstractNumId w:val="8"/>
    <w:lvlOverride w:ilvl="0">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proofState w:spelling="clean" w:grammar="clean"/>
  <w:stylePaneFormatFilter w:val="3F01"/>
  <w:defaultTabStop w:val="720"/>
  <w:drawingGridHorizontalSpacing w:val="187"/>
  <w:drawingGridVerticalSpacing w:val="187"/>
  <w:noPunctuationKerning/>
  <w:characterSpacingControl w:val="doNotCompress"/>
  <w:hdrShapeDefaults>
    <o:shapedefaults v:ext="edit" spidmax="4098">
      <o:colormru v:ext="edit" colors="#73b900"/>
      <o:colormenu v:ext="edit" strokecolor="#73b900"/>
    </o:shapedefaults>
    <o:shapelayout v:ext="edit">
      <o:idmap v:ext="edit" data="2"/>
    </o:shapelayout>
  </w:hdrShapeDefaults>
  <w:footnotePr>
    <w:footnote w:id="-1"/>
    <w:footnote w:id="0"/>
  </w:footnotePr>
  <w:endnotePr>
    <w:endnote w:id="-1"/>
    <w:endnote w:id="0"/>
  </w:endnotePr>
  <w:compat/>
  <w:rsids>
    <w:rsidRoot w:val="00D733A4"/>
    <w:rsid w:val="00011A3A"/>
    <w:rsid w:val="000130BA"/>
    <w:rsid w:val="00034097"/>
    <w:rsid w:val="000526A9"/>
    <w:rsid w:val="00061C9A"/>
    <w:rsid w:val="000773DB"/>
    <w:rsid w:val="00087051"/>
    <w:rsid w:val="00092F4B"/>
    <w:rsid w:val="000A6935"/>
    <w:rsid w:val="000B6D0C"/>
    <w:rsid w:val="000B791E"/>
    <w:rsid w:val="000C0454"/>
    <w:rsid w:val="000C2320"/>
    <w:rsid w:val="000E61FD"/>
    <w:rsid w:val="000F75D0"/>
    <w:rsid w:val="001014C6"/>
    <w:rsid w:val="0010453A"/>
    <w:rsid w:val="0011358C"/>
    <w:rsid w:val="0012187E"/>
    <w:rsid w:val="00124F3A"/>
    <w:rsid w:val="001306DD"/>
    <w:rsid w:val="00137A6C"/>
    <w:rsid w:val="00147737"/>
    <w:rsid w:val="00161974"/>
    <w:rsid w:val="0016356F"/>
    <w:rsid w:val="00175A0C"/>
    <w:rsid w:val="00181208"/>
    <w:rsid w:val="00183E10"/>
    <w:rsid w:val="00197DA0"/>
    <w:rsid w:val="001A7A56"/>
    <w:rsid w:val="001B7CE7"/>
    <w:rsid w:val="001B7FD9"/>
    <w:rsid w:val="001C7183"/>
    <w:rsid w:val="001D0EDE"/>
    <w:rsid w:val="001D28B3"/>
    <w:rsid w:val="001D76A8"/>
    <w:rsid w:val="001D7825"/>
    <w:rsid w:val="001E29B7"/>
    <w:rsid w:val="002269E2"/>
    <w:rsid w:val="00241A9F"/>
    <w:rsid w:val="00243F08"/>
    <w:rsid w:val="00245677"/>
    <w:rsid w:val="00254F28"/>
    <w:rsid w:val="0027266F"/>
    <w:rsid w:val="00277209"/>
    <w:rsid w:val="00292D27"/>
    <w:rsid w:val="00297CAB"/>
    <w:rsid w:val="002A1CDB"/>
    <w:rsid w:val="002A606C"/>
    <w:rsid w:val="002A7AEA"/>
    <w:rsid w:val="002B2001"/>
    <w:rsid w:val="002B5BC2"/>
    <w:rsid w:val="002B7241"/>
    <w:rsid w:val="002C0DA6"/>
    <w:rsid w:val="002C6FF3"/>
    <w:rsid w:val="002D1032"/>
    <w:rsid w:val="002D5061"/>
    <w:rsid w:val="002E3FA2"/>
    <w:rsid w:val="003055B9"/>
    <w:rsid w:val="00314960"/>
    <w:rsid w:val="003332E0"/>
    <w:rsid w:val="00355C27"/>
    <w:rsid w:val="00361AE7"/>
    <w:rsid w:val="00395261"/>
    <w:rsid w:val="00395965"/>
    <w:rsid w:val="0039606C"/>
    <w:rsid w:val="003E51A8"/>
    <w:rsid w:val="003F3B61"/>
    <w:rsid w:val="00417A87"/>
    <w:rsid w:val="00421E50"/>
    <w:rsid w:val="00454EED"/>
    <w:rsid w:val="004707C4"/>
    <w:rsid w:val="00477035"/>
    <w:rsid w:val="00487F58"/>
    <w:rsid w:val="00491525"/>
    <w:rsid w:val="004A42E0"/>
    <w:rsid w:val="004B0B07"/>
    <w:rsid w:val="004B5A8A"/>
    <w:rsid w:val="004B74C1"/>
    <w:rsid w:val="004B7C99"/>
    <w:rsid w:val="004D6003"/>
    <w:rsid w:val="004E738E"/>
    <w:rsid w:val="004F0384"/>
    <w:rsid w:val="005039B7"/>
    <w:rsid w:val="00515D6F"/>
    <w:rsid w:val="0053288B"/>
    <w:rsid w:val="00571333"/>
    <w:rsid w:val="00584BA1"/>
    <w:rsid w:val="00585587"/>
    <w:rsid w:val="00593BBE"/>
    <w:rsid w:val="005A2D90"/>
    <w:rsid w:val="005A3097"/>
    <w:rsid w:val="005A35F4"/>
    <w:rsid w:val="005B043F"/>
    <w:rsid w:val="005C10CD"/>
    <w:rsid w:val="005C3238"/>
    <w:rsid w:val="005C5EAE"/>
    <w:rsid w:val="005C73E0"/>
    <w:rsid w:val="005D0AEB"/>
    <w:rsid w:val="005D23DE"/>
    <w:rsid w:val="005D68BD"/>
    <w:rsid w:val="005E5CAB"/>
    <w:rsid w:val="00606E9F"/>
    <w:rsid w:val="006244F5"/>
    <w:rsid w:val="006538C3"/>
    <w:rsid w:val="006707F9"/>
    <w:rsid w:val="00675D67"/>
    <w:rsid w:val="006A45C4"/>
    <w:rsid w:val="006B2DE9"/>
    <w:rsid w:val="006D1FDA"/>
    <w:rsid w:val="006E148E"/>
    <w:rsid w:val="007105B3"/>
    <w:rsid w:val="007222F6"/>
    <w:rsid w:val="007345FB"/>
    <w:rsid w:val="00734DC9"/>
    <w:rsid w:val="00737D11"/>
    <w:rsid w:val="007402E9"/>
    <w:rsid w:val="00742022"/>
    <w:rsid w:val="00747AE0"/>
    <w:rsid w:val="00750433"/>
    <w:rsid w:val="0075617D"/>
    <w:rsid w:val="007566C0"/>
    <w:rsid w:val="007643B6"/>
    <w:rsid w:val="00784A31"/>
    <w:rsid w:val="0079439E"/>
    <w:rsid w:val="00794DB1"/>
    <w:rsid w:val="007A079B"/>
    <w:rsid w:val="007A4A87"/>
    <w:rsid w:val="007B4A06"/>
    <w:rsid w:val="007C29E4"/>
    <w:rsid w:val="007C744F"/>
    <w:rsid w:val="007D4383"/>
    <w:rsid w:val="007E1039"/>
    <w:rsid w:val="007E35B4"/>
    <w:rsid w:val="007E4A30"/>
    <w:rsid w:val="007F5D8B"/>
    <w:rsid w:val="008021F4"/>
    <w:rsid w:val="008022CB"/>
    <w:rsid w:val="00802431"/>
    <w:rsid w:val="00805040"/>
    <w:rsid w:val="00820B80"/>
    <w:rsid w:val="008327A5"/>
    <w:rsid w:val="00834A7A"/>
    <w:rsid w:val="00843BC9"/>
    <w:rsid w:val="00846D91"/>
    <w:rsid w:val="0085602B"/>
    <w:rsid w:val="00857F04"/>
    <w:rsid w:val="00865111"/>
    <w:rsid w:val="008656FF"/>
    <w:rsid w:val="008733A9"/>
    <w:rsid w:val="00880F64"/>
    <w:rsid w:val="008A47BA"/>
    <w:rsid w:val="008A7F98"/>
    <w:rsid w:val="008C453B"/>
    <w:rsid w:val="008D1FCD"/>
    <w:rsid w:val="008D3927"/>
    <w:rsid w:val="008D7999"/>
    <w:rsid w:val="008E0944"/>
    <w:rsid w:val="00900135"/>
    <w:rsid w:val="0090358F"/>
    <w:rsid w:val="00905495"/>
    <w:rsid w:val="00910EDC"/>
    <w:rsid w:val="00927D1C"/>
    <w:rsid w:val="009435BF"/>
    <w:rsid w:val="00945091"/>
    <w:rsid w:val="00963520"/>
    <w:rsid w:val="00980EB3"/>
    <w:rsid w:val="0098480B"/>
    <w:rsid w:val="0098485D"/>
    <w:rsid w:val="0098787E"/>
    <w:rsid w:val="00997D4E"/>
    <w:rsid w:val="009C742E"/>
    <w:rsid w:val="009D5BB9"/>
    <w:rsid w:val="009E7908"/>
    <w:rsid w:val="009E7A46"/>
    <w:rsid w:val="00A0348E"/>
    <w:rsid w:val="00A036A6"/>
    <w:rsid w:val="00A131F0"/>
    <w:rsid w:val="00A14C6A"/>
    <w:rsid w:val="00A15411"/>
    <w:rsid w:val="00A20331"/>
    <w:rsid w:val="00A20763"/>
    <w:rsid w:val="00A456A7"/>
    <w:rsid w:val="00A51106"/>
    <w:rsid w:val="00A54883"/>
    <w:rsid w:val="00A55A2F"/>
    <w:rsid w:val="00A80813"/>
    <w:rsid w:val="00A808C0"/>
    <w:rsid w:val="00A81814"/>
    <w:rsid w:val="00A91022"/>
    <w:rsid w:val="00A951B0"/>
    <w:rsid w:val="00AA3493"/>
    <w:rsid w:val="00AA5F80"/>
    <w:rsid w:val="00AB29FA"/>
    <w:rsid w:val="00AC41F5"/>
    <w:rsid w:val="00AE3745"/>
    <w:rsid w:val="00AE54AD"/>
    <w:rsid w:val="00AF182E"/>
    <w:rsid w:val="00B00288"/>
    <w:rsid w:val="00B041ED"/>
    <w:rsid w:val="00B12C5E"/>
    <w:rsid w:val="00B15BF3"/>
    <w:rsid w:val="00B208FC"/>
    <w:rsid w:val="00B35939"/>
    <w:rsid w:val="00B36619"/>
    <w:rsid w:val="00B552D0"/>
    <w:rsid w:val="00B646D1"/>
    <w:rsid w:val="00B713A3"/>
    <w:rsid w:val="00B71CEB"/>
    <w:rsid w:val="00B76E2C"/>
    <w:rsid w:val="00B84ADA"/>
    <w:rsid w:val="00B90B0F"/>
    <w:rsid w:val="00B92A1C"/>
    <w:rsid w:val="00B9546B"/>
    <w:rsid w:val="00B95592"/>
    <w:rsid w:val="00B96A53"/>
    <w:rsid w:val="00BA03B4"/>
    <w:rsid w:val="00BA1F25"/>
    <w:rsid w:val="00BB4C3A"/>
    <w:rsid w:val="00BC54E3"/>
    <w:rsid w:val="00BF33A9"/>
    <w:rsid w:val="00C11C1C"/>
    <w:rsid w:val="00C25162"/>
    <w:rsid w:val="00C31019"/>
    <w:rsid w:val="00C324F4"/>
    <w:rsid w:val="00C363A1"/>
    <w:rsid w:val="00C3674C"/>
    <w:rsid w:val="00C37A47"/>
    <w:rsid w:val="00C4194B"/>
    <w:rsid w:val="00C4263A"/>
    <w:rsid w:val="00C55D4F"/>
    <w:rsid w:val="00C5675D"/>
    <w:rsid w:val="00C6696C"/>
    <w:rsid w:val="00C70ECC"/>
    <w:rsid w:val="00C763AC"/>
    <w:rsid w:val="00C77F62"/>
    <w:rsid w:val="00C81790"/>
    <w:rsid w:val="00CA3AAF"/>
    <w:rsid w:val="00CB646D"/>
    <w:rsid w:val="00CC42D6"/>
    <w:rsid w:val="00CD25F0"/>
    <w:rsid w:val="00CD689D"/>
    <w:rsid w:val="00CE1CD7"/>
    <w:rsid w:val="00D1063C"/>
    <w:rsid w:val="00D1695A"/>
    <w:rsid w:val="00D41D04"/>
    <w:rsid w:val="00D528B8"/>
    <w:rsid w:val="00D5382B"/>
    <w:rsid w:val="00D668EC"/>
    <w:rsid w:val="00D70422"/>
    <w:rsid w:val="00D70CF3"/>
    <w:rsid w:val="00D733A4"/>
    <w:rsid w:val="00D82EE6"/>
    <w:rsid w:val="00DB5515"/>
    <w:rsid w:val="00DC1B91"/>
    <w:rsid w:val="00DC48CD"/>
    <w:rsid w:val="00DD035B"/>
    <w:rsid w:val="00DD1647"/>
    <w:rsid w:val="00DD5E29"/>
    <w:rsid w:val="00DF0E0F"/>
    <w:rsid w:val="00DF1D38"/>
    <w:rsid w:val="00DF4606"/>
    <w:rsid w:val="00E043E8"/>
    <w:rsid w:val="00E04E2D"/>
    <w:rsid w:val="00E078F3"/>
    <w:rsid w:val="00E15F92"/>
    <w:rsid w:val="00E23EDB"/>
    <w:rsid w:val="00E24505"/>
    <w:rsid w:val="00E365B5"/>
    <w:rsid w:val="00E405C4"/>
    <w:rsid w:val="00E5445D"/>
    <w:rsid w:val="00E63B5F"/>
    <w:rsid w:val="00E702D1"/>
    <w:rsid w:val="00E70685"/>
    <w:rsid w:val="00E80A2B"/>
    <w:rsid w:val="00E87396"/>
    <w:rsid w:val="00E922BD"/>
    <w:rsid w:val="00EA4821"/>
    <w:rsid w:val="00EA5C57"/>
    <w:rsid w:val="00EB06F9"/>
    <w:rsid w:val="00EC6685"/>
    <w:rsid w:val="00ED7FA5"/>
    <w:rsid w:val="00F02FF3"/>
    <w:rsid w:val="00F15B30"/>
    <w:rsid w:val="00F24EE2"/>
    <w:rsid w:val="00F32681"/>
    <w:rsid w:val="00F3530E"/>
    <w:rsid w:val="00F43948"/>
    <w:rsid w:val="00F47850"/>
    <w:rsid w:val="00F72931"/>
    <w:rsid w:val="00F72F7B"/>
    <w:rsid w:val="00F84D4C"/>
    <w:rsid w:val="00FC2420"/>
    <w:rsid w:val="00FC405A"/>
    <w:rsid w:val="00FC4DCA"/>
    <w:rsid w:val="00FD2EDB"/>
    <w:rsid w:val="00FD4947"/>
    <w:rsid w:val="00FE1491"/>
    <w:rsid w:val="00FE6F6C"/>
    <w:rsid w:val="00FF3DFD"/>
    <w:rsid w:val="00FF489F"/>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colormru v:ext="edit" colors="#73b900"/>
      <o:colormenu v:ext="edit" strokecolor="#73b90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80EB3"/>
    <w:pPr>
      <w:spacing w:before="60" w:after="120"/>
      <w:ind w:left="1440"/>
    </w:pPr>
    <w:rPr>
      <w:rFonts w:ascii="Garamond" w:hAnsi="Garamond"/>
      <w:sz w:val="22"/>
      <w:szCs w:val="24"/>
      <w:lang w:val="en-US" w:eastAsia="en-US"/>
    </w:rPr>
  </w:style>
  <w:style w:type="paragraph" w:styleId="Heading1">
    <w:name w:val="heading 1"/>
    <w:basedOn w:val="Normal"/>
    <w:next w:val="Normal"/>
    <w:qFormat/>
    <w:rsid w:val="00980EB3"/>
    <w:pPr>
      <w:keepNext/>
      <w:spacing w:before="0" w:after="1440"/>
      <w:ind w:left="0"/>
      <w:jc w:val="right"/>
      <w:outlineLvl w:val="0"/>
    </w:pPr>
    <w:rPr>
      <w:rFonts w:ascii="Tahoma" w:hAnsi="Tahoma" w:cs="Arial"/>
      <w:bCs/>
      <w:kern w:val="32"/>
      <w:sz w:val="44"/>
      <w:szCs w:val="32"/>
    </w:rPr>
  </w:style>
  <w:style w:type="paragraph" w:styleId="Heading2">
    <w:name w:val="heading 2"/>
    <w:basedOn w:val="Normal"/>
    <w:next w:val="Normal"/>
    <w:qFormat/>
    <w:rsid w:val="00980EB3"/>
    <w:pPr>
      <w:keepNext/>
      <w:pBdr>
        <w:top w:val="single" w:sz="8" w:space="1" w:color="99CC00"/>
      </w:pBdr>
      <w:spacing w:before="360" w:after="240"/>
      <w:ind w:left="0" w:right="3600"/>
      <w:outlineLvl w:val="1"/>
    </w:pPr>
    <w:rPr>
      <w:rFonts w:ascii="Tahoma" w:hAnsi="Tahoma" w:cs="Arial"/>
      <w:bCs/>
      <w:iCs/>
      <w:sz w:val="36"/>
      <w:szCs w:val="36"/>
    </w:rPr>
  </w:style>
  <w:style w:type="paragraph" w:styleId="Heading3">
    <w:name w:val="heading 3"/>
    <w:basedOn w:val="Normal"/>
    <w:next w:val="Normal"/>
    <w:qFormat/>
    <w:rsid w:val="00980EB3"/>
    <w:pPr>
      <w:keepNext/>
      <w:spacing w:before="240"/>
      <w:ind w:left="0"/>
      <w:outlineLvl w:val="2"/>
    </w:pPr>
    <w:rPr>
      <w:rFonts w:ascii="Tahoma" w:hAnsi="Tahoma" w:cs="Arial"/>
      <w:bCs/>
      <w:sz w:val="32"/>
      <w:szCs w:val="26"/>
    </w:rPr>
  </w:style>
  <w:style w:type="paragraph" w:styleId="Heading4">
    <w:name w:val="heading 4"/>
    <w:basedOn w:val="Normal"/>
    <w:next w:val="Normal"/>
    <w:qFormat/>
    <w:rsid w:val="00980EB3"/>
    <w:pPr>
      <w:keepNext/>
      <w:spacing w:before="120" w:after="60"/>
      <w:ind w:left="720"/>
      <w:outlineLvl w:val="3"/>
    </w:pPr>
    <w:rPr>
      <w:rFonts w:ascii="Tahoma" w:hAnsi="Tahoma"/>
      <w:sz w:val="28"/>
      <w:szCs w:val="28"/>
    </w:rPr>
  </w:style>
  <w:style w:type="paragraph" w:styleId="Heading5">
    <w:name w:val="heading 5"/>
    <w:basedOn w:val="Normal"/>
    <w:next w:val="Normal"/>
    <w:qFormat/>
    <w:rsid w:val="00980EB3"/>
    <w:pPr>
      <w:spacing w:before="240" w:after="0"/>
      <w:outlineLvl w:val="4"/>
    </w:pPr>
    <w:rPr>
      <w:rFonts w:ascii="Tahoma" w:hAnsi="Tahoma"/>
      <w:bCs/>
      <w:iCs/>
      <w:sz w:val="26"/>
      <w:szCs w:val="26"/>
    </w:rPr>
  </w:style>
  <w:style w:type="paragraph" w:styleId="Heading6">
    <w:name w:val="heading 6"/>
    <w:basedOn w:val="Normal"/>
    <w:next w:val="Normal"/>
    <w:qFormat/>
    <w:rsid w:val="00980EB3"/>
    <w:pPr>
      <w:keepNext/>
      <w:ind w:right="-1260"/>
      <w:jc w:val="right"/>
      <w:outlineLvl w:val="5"/>
    </w:pPr>
    <w:rPr>
      <w:rFonts w:ascii="Tahoma" w:hAnsi="Tahoma" w:cs="Tahoma"/>
      <w:b/>
      <w:bCs/>
      <w:sz w:val="36"/>
    </w:rPr>
  </w:style>
  <w:style w:type="paragraph" w:styleId="Heading7">
    <w:name w:val="heading 7"/>
    <w:basedOn w:val="Normal"/>
    <w:next w:val="Normal"/>
    <w:qFormat/>
    <w:rsid w:val="00980EB3"/>
    <w:pPr>
      <w:spacing w:before="240" w:after="60"/>
      <w:ind w:left="0"/>
      <w:outlineLvl w:val="6"/>
    </w:pPr>
    <w:rPr>
      <w:rFonts w:ascii="Arial" w:hAnsi="Arial"/>
      <w:sz w:val="24"/>
    </w:rPr>
  </w:style>
  <w:style w:type="paragraph" w:styleId="Heading8">
    <w:name w:val="heading 8"/>
    <w:basedOn w:val="Normal"/>
    <w:next w:val="Normal"/>
    <w:qFormat/>
    <w:rsid w:val="00980EB3"/>
    <w:pPr>
      <w:spacing w:before="240" w:after="60"/>
      <w:ind w:left="0"/>
      <w:outlineLvl w:val="7"/>
    </w:pPr>
    <w:rPr>
      <w:rFonts w:ascii="Arial" w:hAnsi="Arial"/>
      <w:i/>
      <w:iCs/>
      <w:sz w:val="24"/>
    </w:rPr>
  </w:style>
  <w:style w:type="paragraph" w:styleId="Heading9">
    <w:name w:val="heading 9"/>
    <w:basedOn w:val="Normal"/>
    <w:next w:val="Normal"/>
    <w:qFormat/>
    <w:rsid w:val="00980EB3"/>
    <w:pPr>
      <w:spacing w:before="240" w:after="60"/>
      <w:ind w:left="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53288B"/>
    <w:pPr>
      <w:spacing w:before="240"/>
    </w:pPr>
    <w:rPr>
      <w:rFonts w:ascii="Tahoma" w:hAnsi="Tahoma"/>
      <w:bCs/>
      <w:sz w:val="26"/>
      <w:szCs w:val="26"/>
    </w:rPr>
  </w:style>
  <w:style w:type="paragraph" w:styleId="CommentText">
    <w:name w:val="annotation text"/>
    <w:basedOn w:val="Normal"/>
    <w:semiHidden/>
    <w:rsid w:val="00980EB3"/>
    <w:rPr>
      <w:rFonts w:ascii="Verdana" w:hAnsi="Verdana"/>
      <w:color w:val="333399"/>
      <w:sz w:val="18"/>
      <w:szCs w:val="20"/>
    </w:rPr>
  </w:style>
  <w:style w:type="paragraph" w:styleId="ListBullet">
    <w:name w:val="List Bullet"/>
    <w:basedOn w:val="Normal"/>
    <w:rsid w:val="00980EB3"/>
    <w:pPr>
      <w:numPr>
        <w:numId w:val="1"/>
      </w:numPr>
      <w:tabs>
        <w:tab w:val="clear" w:pos="1800"/>
        <w:tab w:val="left" w:pos="1728"/>
      </w:tabs>
      <w:spacing w:after="60"/>
      <w:ind w:left="1728" w:hanging="288"/>
    </w:pPr>
  </w:style>
  <w:style w:type="paragraph" w:styleId="ListBullet2">
    <w:name w:val="List Bullet 2"/>
    <w:basedOn w:val="Normal"/>
    <w:rsid w:val="00980EB3"/>
    <w:pPr>
      <w:numPr>
        <w:numId w:val="2"/>
      </w:numPr>
      <w:tabs>
        <w:tab w:val="clear" w:pos="2160"/>
        <w:tab w:val="left" w:pos="1980"/>
      </w:tabs>
      <w:spacing w:before="20" w:after="40"/>
      <w:ind w:left="1944" w:hanging="216"/>
    </w:pPr>
  </w:style>
  <w:style w:type="paragraph" w:styleId="ListBullet3">
    <w:name w:val="List Bullet 3"/>
    <w:basedOn w:val="Normal"/>
    <w:rsid w:val="00980EB3"/>
    <w:pPr>
      <w:numPr>
        <w:numId w:val="28"/>
      </w:numPr>
      <w:tabs>
        <w:tab w:val="left" w:pos="2376"/>
      </w:tabs>
      <w:spacing w:before="20" w:after="20"/>
    </w:pPr>
  </w:style>
  <w:style w:type="paragraph" w:styleId="ListNumber">
    <w:name w:val="List Number"/>
    <w:basedOn w:val="Normal"/>
    <w:rsid w:val="00980EB3"/>
    <w:pPr>
      <w:numPr>
        <w:numId w:val="30"/>
      </w:numPr>
      <w:spacing w:after="60"/>
    </w:pPr>
    <w:rPr>
      <w:szCs w:val="22"/>
    </w:rPr>
  </w:style>
  <w:style w:type="paragraph" w:styleId="ListNumber2">
    <w:name w:val="List Number 2"/>
    <w:basedOn w:val="Normal"/>
    <w:rsid w:val="00980EB3"/>
    <w:pPr>
      <w:numPr>
        <w:numId w:val="5"/>
      </w:numPr>
      <w:spacing w:before="20" w:after="40"/>
    </w:pPr>
  </w:style>
  <w:style w:type="paragraph" w:styleId="NoteHeading">
    <w:name w:val="Note Heading"/>
    <w:basedOn w:val="Normal"/>
    <w:next w:val="Normal"/>
    <w:rsid w:val="00980EB3"/>
    <w:pPr>
      <w:pBdr>
        <w:top w:val="single" w:sz="4" w:space="3" w:color="99CC00"/>
        <w:bottom w:val="single" w:sz="12" w:space="3" w:color="99CC00"/>
      </w:pBdr>
      <w:shd w:val="clear" w:color="auto" w:fill="F3F3F3"/>
      <w:spacing w:before="240" w:after="240"/>
      <w:ind w:left="0"/>
    </w:pPr>
  </w:style>
  <w:style w:type="paragraph" w:styleId="Footer">
    <w:name w:val="footer"/>
    <w:basedOn w:val="Normal"/>
    <w:rsid w:val="00980EB3"/>
    <w:pPr>
      <w:tabs>
        <w:tab w:val="center" w:pos="4320"/>
        <w:tab w:val="right" w:pos="8640"/>
      </w:tabs>
    </w:pPr>
  </w:style>
  <w:style w:type="character" w:styleId="PageNumber">
    <w:name w:val="page number"/>
    <w:basedOn w:val="DefaultParagraphFont"/>
    <w:rsid w:val="00980EB3"/>
  </w:style>
  <w:style w:type="paragraph" w:styleId="ListBullet4">
    <w:name w:val="List Bullet 4"/>
    <w:basedOn w:val="Normal"/>
    <w:autoRedefine/>
    <w:semiHidden/>
    <w:rsid w:val="00980EB3"/>
    <w:pPr>
      <w:tabs>
        <w:tab w:val="num" w:pos="1440"/>
      </w:tabs>
      <w:ind w:hanging="360"/>
    </w:pPr>
    <w:rPr>
      <w:rFonts w:ascii="Arial" w:hAnsi="Arial"/>
      <w:sz w:val="20"/>
      <w:szCs w:val="20"/>
    </w:rPr>
  </w:style>
  <w:style w:type="paragraph" w:styleId="ListBullet5">
    <w:name w:val="List Bullet 5"/>
    <w:basedOn w:val="Normal"/>
    <w:autoRedefine/>
    <w:semiHidden/>
    <w:rsid w:val="00980EB3"/>
    <w:pPr>
      <w:tabs>
        <w:tab w:val="num" w:pos="1800"/>
      </w:tabs>
      <w:ind w:left="1800" w:hanging="360"/>
    </w:pPr>
    <w:rPr>
      <w:rFonts w:ascii="Arial" w:hAnsi="Arial"/>
      <w:sz w:val="20"/>
      <w:szCs w:val="20"/>
    </w:rPr>
  </w:style>
  <w:style w:type="paragraph" w:styleId="ListNumber3">
    <w:name w:val="List Number 3"/>
    <w:basedOn w:val="Normal"/>
    <w:semiHidden/>
    <w:rsid w:val="00980EB3"/>
    <w:pPr>
      <w:tabs>
        <w:tab w:val="num" w:pos="1080"/>
      </w:tabs>
      <w:ind w:left="1080" w:hanging="360"/>
    </w:pPr>
    <w:rPr>
      <w:rFonts w:ascii="Arial" w:hAnsi="Arial"/>
      <w:sz w:val="20"/>
      <w:szCs w:val="20"/>
    </w:rPr>
  </w:style>
  <w:style w:type="paragraph" w:styleId="ListNumber4">
    <w:name w:val="List Number 4"/>
    <w:basedOn w:val="Normal"/>
    <w:semiHidden/>
    <w:rsid w:val="00980EB3"/>
    <w:pPr>
      <w:tabs>
        <w:tab w:val="num" w:pos="1440"/>
      </w:tabs>
      <w:ind w:hanging="360"/>
    </w:pPr>
    <w:rPr>
      <w:rFonts w:ascii="Arial" w:hAnsi="Arial"/>
      <w:sz w:val="20"/>
      <w:szCs w:val="20"/>
    </w:rPr>
  </w:style>
  <w:style w:type="paragraph" w:styleId="ListNumber5">
    <w:name w:val="List Number 5"/>
    <w:basedOn w:val="Normal"/>
    <w:semiHidden/>
    <w:rsid w:val="00980EB3"/>
    <w:pPr>
      <w:tabs>
        <w:tab w:val="num" w:pos="1800"/>
      </w:tabs>
      <w:ind w:left="1800" w:hanging="360"/>
    </w:pPr>
    <w:rPr>
      <w:rFonts w:ascii="Arial" w:hAnsi="Arial"/>
      <w:sz w:val="20"/>
      <w:szCs w:val="20"/>
    </w:rPr>
  </w:style>
  <w:style w:type="paragraph" w:styleId="TOC1">
    <w:name w:val="toc 1"/>
    <w:basedOn w:val="Normal"/>
    <w:next w:val="Normal"/>
    <w:autoRedefine/>
    <w:semiHidden/>
    <w:rsid w:val="00980EB3"/>
    <w:pPr>
      <w:tabs>
        <w:tab w:val="right" w:leader="dot" w:pos="8630"/>
      </w:tabs>
      <w:ind w:left="0"/>
    </w:pPr>
    <w:rPr>
      <w:rFonts w:ascii="Tahoma" w:hAnsi="Tahoma" w:cs="Tahoma"/>
      <w:b/>
      <w:bCs/>
      <w:noProof/>
      <w:szCs w:val="44"/>
    </w:rPr>
  </w:style>
  <w:style w:type="paragraph" w:styleId="TOC2">
    <w:name w:val="toc 2"/>
    <w:basedOn w:val="Normal"/>
    <w:next w:val="Normal"/>
    <w:autoRedefine/>
    <w:semiHidden/>
    <w:rsid w:val="00980EB3"/>
    <w:pPr>
      <w:ind w:left="220"/>
    </w:pPr>
  </w:style>
  <w:style w:type="paragraph" w:styleId="TOC3">
    <w:name w:val="toc 3"/>
    <w:basedOn w:val="Normal"/>
    <w:next w:val="Normal"/>
    <w:autoRedefine/>
    <w:semiHidden/>
    <w:rsid w:val="00980EB3"/>
    <w:pPr>
      <w:ind w:left="440"/>
    </w:pPr>
  </w:style>
  <w:style w:type="paragraph" w:styleId="TOC4">
    <w:name w:val="toc 4"/>
    <w:basedOn w:val="Normal"/>
    <w:next w:val="Normal"/>
    <w:autoRedefine/>
    <w:semiHidden/>
    <w:rsid w:val="00980EB3"/>
    <w:pPr>
      <w:ind w:left="660"/>
    </w:pPr>
  </w:style>
  <w:style w:type="paragraph" w:styleId="TOC5">
    <w:name w:val="toc 5"/>
    <w:basedOn w:val="Normal"/>
    <w:next w:val="Normal"/>
    <w:autoRedefine/>
    <w:semiHidden/>
    <w:rsid w:val="00980EB3"/>
    <w:pPr>
      <w:ind w:left="880"/>
    </w:pPr>
  </w:style>
  <w:style w:type="paragraph" w:styleId="TOC6">
    <w:name w:val="toc 6"/>
    <w:basedOn w:val="Normal"/>
    <w:next w:val="Normal"/>
    <w:autoRedefine/>
    <w:semiHidden/>
    <w:rsid w:val="00980EB3"/>
    <w:pPr>
      <w:ind w:left="1100"/>
    </w:pPr>
  </w:style>
  <w:style w:type="paragraph" w:styleId="TOC7">
    <w:name w:val="toc 7"/>
    <w:basedOn w:val="Normal"/>
    <w:next w:val="Normal"/>
    <w:autoRedefine/>
    <w:semiHidden/>
    <w:rsid w:val="00980EB3"/>
    <w:pPr>
      <w:ind w:left="1320"/>
    </w:pPr>
  </w:style>
  <w:style w:type="paragraph" w:styleId="TOC8">
    <w:name w:val="toc 8"/>
    <w:basedOn w:val="Normal"/>
    <w:next w:val="Normal"/>
    <w:autoRedefine/>
    <w:semiHidden/>
    <w:rsid w:val="00980EB3"/>
    <w:pPr>
      <w:ind w:left="1540"/>
    </w:pPr>
  </w:style>
  <w:style w:type="paragraph" w:styleId="TOC9">
    <w:name w:val="toc 9"/>
    <w:basedOn w:val="Normal"/>
    <w:next w:val="Normal"/>
    <w:autoRedefine/>
    <w:semiHidden/>
    <w:rsid w:val="00980EB3"/>
    <w:pPr>
      <w:ind w:left="1760"/>
    </w:pPr>
  </w:style>
  <w:style w:type="paragraph" w:styleId="Closing">
    <w:name w:val="Closing"/>
    <w:basedOn w:val="Normal"/>
    <w:semiHidden/>
    <w:rsid w:val="00980EB3"/>
    <w:pPr>
      <w:ind w:left="4320"/>
    </w:pPr>
  </w:style>
  <w:style w:type="paragraph" w:styleId="Date">
    <w:name w:val="Date"/>
    <w:basedOn w:val="Normal"/>
    <w:next w:val="Normal"/>
    <w:semiHidden/>
    <w:rsid w:val="00980EB3"/>
  </w:style>
  <w:style w:type="paragraph" w:styleId="FootnoteText">
    <w:name w:val="footnote text"/>
    <w:basedOn w:val="Normal"/>
    <w:semiHidden/>
    <w:rsid w:val="00980EB3"/>
    <w:rPr>
      <w:sz w:val="20"/>
      <w:szCs w:val="20"/>
    </w:rPr>
  </w:style>
  <w:style w:type="paragraph" w:styleId="HTMLAddress">
    <w:name w:val="HTML Address"/>
    <w:basedOn w:val="Normal"/>
    <w:semiHidden/>
    <w:rsid w:val="00980EB3"/>
    <w:rPr>
      <w:i/>
      <w:iCs/>
    </w:rPr>
  </w:style>
  <w:style w:type="paragraph" w:styleId="HTMLPreformatted">
    <w:name w:val="HTML Preformatted"/>
    <w:basedOn w:val="Normal"/>
    <w:semiHidden/>
    <w:rsid w:val="00980EB3"/>
    <w:rPr>
      <w:rFonts w:ascii="Courier New" w:hAnsi="Courier New" w:cs="Courier New"/>
      <w:sz w:val="20"/>
      <w:szCs w:val="20"/>
    </w:rPr>
  </w:style>
  <w:style w:type="paragraph" w:styleId="Index1">
    <w:name w:val="index 1"/>
    <w:basedOn w:val="Normal"/>
    <w:next w:val="Normal"/>
    <w:autoRedefine/>
    <w:semiHidden/>
    <w:rsid w:val="00980EB3"/>
    <w:pPr>
      <w:ind w:left="220" w:hanging="220"/>
    </w:pPr>
  </w:style>
  <w:style w:type="paragraph" w:styleId="Index2">
    <w:name w:val="index 2"/>
    <w:basedOn w:val="Normal"/>
    <w:next w:val="Normal"/>
    <w:autoRedefine/>
    <w:semiHidden/>
    <w:rsid w:val="00980EB3"/>
    <w:pPr>
      <w:ind w:left="440" w:hanging="220"/>
    </w:pPr>
  </w:style>
  <w:style w:type="paragraph" w:styleId="Index3">
    <w:name w:val="index 3"/>
    <w:basedOn w:val="Normal"/>
    <w:next w:val="Normal"/>
    <w:autoRedefine/>
    <w:semiHidden/>
    <w:rsid w:val="00980EB3"/>
    <w:pPr>
      <w:ind w:left="660" w:hanging="220"/>
    </w:pPr>
  </w:style>
  <w:style w:type="paragraph" w:styleId="Index4">
    <w:name w:val="index 4"/>
    <w:basedOn w:val="Normal"/>
    <w:next w:val="Normal"/>
    <w:autoRedefine/>
    <w:semiHidden/>
    <w:rsid w:val="00980EB3"/>
    <w:pPr>
      <w:ind w:left="880" w:hanging="220"/>
    </w:pPr>
  </w:style>
  <w:style w:type="paragraph" w:styleId="IndexHeading">
    <w:name w:val="index heading"/>
    <w:basedOn w:val="Normal"/>
    <w:next w:val="Index1"/>
    <w:semiHidden/>
    <w:rsid w:val="00980EB3"/>
    <w:rPr>
      <w:rFonts w:ascii="Arial" w:hAnsi="Arial" w:cs="Arial"/>
      <w:b/>
      <w:bCs/>
    </w:rPr>
  </w:style>
  <w:style w:type="paragraph" w:styleId="ListContinue">
    <w:name w:val="List Continue"/>
    <w:basedOn w:val="Normal"/>
    <w:rsid w:val="00980EB3"/>
    <w:pPr>
      <w:ind w:left="360"/>
    </w:pPr>
  </w:style>
  <w:style w:type="paragraph" w:styleId="ListContinue2">
    <w:name w:val="List Continue 2"/>
    <w:basedOn w:val="Normal"/>
    <w:rsid w:val="00980EB3"/>
    <w:pPr>
      <w:ind w:left="720"/>
    </w:pPr>
  </w:style>
  <w:style w:type="paragraph" w:styleId="ListContinue3">
    <w:name w:val="List Continue 3"/>
    <w:basedOn w:val="Normal"/>
    <w:semiHidden/>
    <w:rsid w:val="00980EB3"/>
    <w:pPr>
      <w:ind w:left="1080"/>
    </w:pPr>
  </w:style>
  <w:style w:type="paragraph" w:styleId="ListContinue4">
    <w:name w:val="List Continue 4"/>
    <w:basedOn w:val="Normal"/>
    <w:semiHidden/>
    <w:rsid w:val="00980EB3"/>
  </w:style>
  <w:style w:type="paragraph" w:styleId="ListContinue5">
    <w:name w:val="List Continue 5"/>
    <w:basedOn w:val="Normal"/>
    <w:semiHidden/>
    <w:rsid w:val="00980EB3"/>
    <w:pPr>
      <w:ind w:left="1800"/>
    </w:pPr>
  </w:style>
  <w:style w:type="paragraph" w:styleId="MacroText">
    <w:name w:val="macro"/>
    <w:semiHidden/>
    <w:rsid w:val="00980EB3"/>
    <w:pPr>
      <w:tabs>
        <w:tab w:val="left" w:pos="480"/>
        <w:tab w:val="left" w:pos="960"/>
        <w:tab w:val="left" w:pos="1440"/>
        <w:tab w:val="left" w:pos="1920"/>
        <w:tab w:val="left" w:pos="2400"/>
        <w:tab w:val="left" w:pos="2880"/>
        <w:tab w:val="left" w:pos="3360"/>
        <w:tab w:val="left" w:pos="3840"/>
        <w:tab w:val="left" w:pos="4320"/>
      </w:tabs>
      <w:spacing w:before="60" w:after="120"/>
      <w:ind w:left="1440"/>
    </w:pPr>
    <w:rPr>
      <w:rFonts w:ascii="Courier New" w:hAnsi="Courier New" w:cs="Courier New"/>
      <w:lang w:val="en-US" w:eastAsia="en-US"/>
    </w:rPr>
  </w:style>
  <w:style w:type="paragraph" w:styleId="NormalWeb">
    <w:name w:val="Normal (Web)"/>
    <w:basedOn w:val="Normal"/>
    <w:uiPriority w:val="99"/>
    <w:rsid w:val="00980EB3"/>
    <w:rPr>
      <w:rFonts w:ascii="Times New Roman" w:hAnsi="Times New Roman"/>
      <w:sz w:val="24"/>
    </w:rPr>
  </w:style>
  <w:style w:type="paragraph" w:styleId="PlainText">
    <w:name w:val="Plain Text"/>
    <w:basedOn w:val="Normal"/>
    <w:semiHidden/>
    <w:rsid w:val="00980EB3"/>
    <w:rPr>
      <w:rFonts w:ascii="Courier New" w:hAnsi="Courier New" w:cs="Courier New"/>
      <w:sz w:val="20"/>
      <w:szCs w:val="20"/>
    </w:rPr>
  </w:style>
  <w:style w:type="paragraph" w:styleId="Salutation">
    <w:name w:val="Salutation"/>
    <w:basedOn w:val="Normal"/>
    <w:next w:val="Normal"/>
    <w:semiHidden/>
    <w:rsid w:val="00980EB3"/>
  </w:style>
  <w:style w:type="paragraph" w:styleId="Signature">
    <w:name w:val="Signature"/>
    <w:basedOn w:val="Normal"/>
    <w:semiHidden/>
    <w:rsid w:val="00980EB3"/>
    <w:pPr>
      <w:ind w:left="4320"/>
    </w:pPr>
  </w:style>
  <w:style w:type="paragraph" w:styleId="Subtitle">
    <w:name w:val="Subtitle"/>
    <w:basedOn w:val="Normal"/>
    <w:qFormat/>
    <w:rsid w:val="00980EB3"/>
    <w:pPr>
      <w:spacing w:after="60"/>
      <w:jc w:val="center"/>
      <w:outlineLvl w:val="1"/>
    </w:pPr>
    <w:rPr>
      <w:rFonts w:ascii="Arial" w:hAnsi="Arial" w:cs="Arial"/>
      <w:sz w:val="24"/>
    </w:rPr>
  </w:style>
  <w:style w:type="paragraph" w:styleId="TableofAuthorities">
    <w:name w:val="table of authorities"/>
    <w:basedOn w:val="Normal"/>
    <w:next w:val="Normal"/>
    <w:semiHidden/>
    <w:rsid w:val="00980EB3"/>
    <w:pPr>
      <w:ind w:left="220" w:hanging="220"/>
    </w:pPr>
  </w:style>
  <w:style w:type="paragraph" w:styleId="TableofFigures">
    <w:name w:val="table of figures"/>
    <w:basedOn w:val="Normal"/>
    <w:next w:val="Normal"/>
    <w:semiHidden/>
    <w:rsid w:val="00980EB3"/>
    <w:pPr>
      <w:ind w:left="440" w:hanging="440"/>
    </w:pPr>
  </w:style>
  <w:style w:type="paragraph" w:styleId="Title">
    <w:name w:val="Title"/>
    <w:basedOn w:val="Normal"/>
    <w:qFormat/>
    <w:rsid w:val="00980EB3"/>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980EB3"/>
    <w:pPr>
      <w:spacing w:before="120"/>
    </w:pPr>
    <w:rPr>
      <w:rFonts w:ascii="Arial" w:hAnsi="Arial" w:cs="Arial"/>
      <w:b/>
      <w:bCs/>
      <w:sz w:val="24"/>
    </w:rPr>
  </w:style>
  <w:style w:type="character" w:styleId="Hyperlink">
    <w:name w:val="Hyperlink"/>
    <w:basedOn w:val="DefaultParagraphFont"/>
    <w:semiHidden/>
    <w:rsid w:val="00980EB3"/>
    <w:rPr>
      <w:color w:val="0000FF"/>
      <w:u w:val="single"/>
    </w:rPr>
  </w:style>
  <w:style w:type="character" w:styleId="FollowedHyperlink">
    <w:name w:val="FollowedHyperlink"/>
    <w:basedOn w:val="DefaultParagraphFont"/>
    <w:semiHidden/>
    <w:rsid w:val="00980EB3"/>
    <w:rPr>
      <w:color w:val="800080"/>
      <w:u w:val="single"/>
    </w:rPr>
  </w:style>
  <w:style w:type="paragraph" w:customStyle="1" w:styleId="CoverTitle">
    <w:name w:val="CoverTitle"/>
    <w:basedOn w:val="Normal"/>
    <w:link w:val="CoverTitleChar1"/>
    <w:rsid w:val="00980EB3"/>
    <w:pPr>
      <w:spacing w:before="2040" w:after="840"/>
      <w:ind w:left="2880"/>
    </w:pPr>
    <w:rPr>
      <w:rFonts w:ascii="Tahoma" w:hAnsi="Tahoma"/>
      <w:w w:val="125"/>
      <w:sz w:val="56"/>
    </w:rPr>
  </w:style>
  <w:style w:type="character" w:customStyle="1" w:styleId="CoverTitleChar1">
    <w:name w:val="CoverTitle Char1"/>
    <w:basedOn w:val="DefaultParagraphFont"/>
    <w:link w:val="CoverTitle"/>
    <w:rsid w:val="00980EB3"/>
    <w:rPr>
      <w:rFonts w:ascii="Tahoma" w:hAnsi="Tahoma"/>
      <w:w w:val="125"/>
      <w:sz w:val="56"/>
      <w:szCs w:val="24"/>
      <w:lang w:val="en-US" w:eastAsia="en-US" w:bidi="ar-SA"/>
    </w:rPr>
  </w:style>
  <w:style w:type="paragraph" w:customStyle="1" w:styleId="CoverTitle2">
    <w:name w:val="CoverTitle2"/>
    <w:basedOn w:val="CoverTitle"/>
    <w:link w:val="CoverTitle2Char"/>
    <w:rsid w:val="00980EB3"/>
    <w:pPr>
      <w:spacing w:before="1200" w:after="240"/>
      <w:ind w:right="-907"/>
    </w:pPr>
    <w:rPr>
      <w:bCs/>
      <w:color w:val="99CC00"/>
      <w:w w:val="100"/>
      <w:sz w:val="44"/>
      <w:szCs w:val="44"/>
    </w:rPr>
  </w:style>
  <w:style w:type="character" w:customStyle="1" w:styleId="CoverTitle2Char">
    <w:name w:val="CoverTitle2 Char"/>
    <w:basedOn w:val="CoverTitleChar1"/>
    <w:link w:val="CoverTitle2"/>
    <w:rsid w:val="00980EB3"/>
    <w:rPr>
      <w:bCs/>
      <w:color w:val="99CC00"/>
      <w:sz w:val="44"/>
      <w:szCs w:val="44"/>
    </w:rPr>
  </w:style>
  <w:style w:type="paragraph" w:customStyle="1" w:styleId="TOCHead">
    <w:name w:val="TOCHead"/>
    <w:basedOn w:val="Normal"/>
    <w:rsid w:val="00980EB3"/>
    <w:pPr>
      <w:spacing w:after="1440"/>
      <w:ind w:left="0"/>
      <w:jc w:val="right"/>
    </w:pPr>
    <w:rPr>
      <w:rFonts w:ascii="Tahoma" w:hAnsi="Tahoma"/>
      <w:sz w:val="36"/>
      <w:szCs w:val="36"/>
    </w:rPr>
  </w:style>
  <w:style w:type="paragraph" w:customStyle="1" w:styleId="CellText">
    <w:name w:val="CellText"/>
    <w:basedOn w:val="Normal"/>
    <w:rsid w:val="00980EB3"/>
    <w:pPr>
      <w:spacing w:before="40" w:after="40"/>
      <w:ind w:left="0"/>
    </w:pPr>
    <w:rPr>
      <w:rFonts w:ascii="Tahoma" w:hAnsi="Tahoma"/>
      <w:sz w:val="16"/>
      <w:szCs w:val="16"/>
    </w:rPr>
  </w:style>
  <w:style w:type="paragraph" w:customStyle="1" w:styleId="TOC">
    <w:name w:val="TOC"/>
    <w:basedOn w:val="Heading6"/>
    <w:next w:val="Normal"/>
    <w:rsid w:val="00980EB3"/>
    <w:pPr>
      <w:spacing w:before="480" w:after="1080"/>
      <w:ind w:left="0" w:right="0"/>
    </w:pPr>
    <w:rPr>
      <w:b w:val="0"/>
      <w:color w:val="000000"/>
      <w:szCs w:val="36"/>
    </w:rPr>
  </w:style>
  <w:style w:type="paragraph" w:customStyle="1" w:styleId="CellHeading">
    <w:name w:val="CellHeading"/>
    <w:basedOn w:val="Normal"/>
    <w:rsid w:val="00980EB3"/>
    <w:pPr>
      <w:spacing w:before="120" w:after="0"/>
      <w:ind w:left="0"/>
    </w:pPr>
    <w:rPr>
      <w:rFonts w:ascii="Tahoma" w:hAnsi="Tahoma"/>
      <w:b/>
      <w:sz w:val="18"/>
    </w:rPr>
  </w:style>
  <w:style w:type="paragraph" w:customStyle="1" w:styleId="CellBullet">
    <w:name w:val="CellBullet"/>
    <w:basedOn w:val="CellText"/>
    <w:rsid w:val="00980EB3"/>
    <w:pPr>
      <w:numPr>
        <w:numId w:val="12"/>
      </w:numPr>
      <w:tabs>
        <w:tab w:val="clear" w:pos="2520"/>
        <w:tab w:val="num" w:pos="162"/>
      </w:tabs>
      <w:spacing w:before="20" w:after="20"/>
      <w:ind w:left="173" w:hanging="187"/>
    </w:pPr>
  </w:style>
  <w:style w:type="paragraph" w:customStyle="1" w:styleId="CellFootnote">
    <w:name w:val="CellFootnote"/>
    <w:basedOn w:val="Normal"/>
    <w:rsid w:val="00980EB3"/>
    <w:pPr>
      <w:spacing w:before="120" w:after="60"/>
    </w:pPr>
    <w:rPr>
      <w:rFonts w:ascii="Verdana" w:hAnsi="Verdana"/>
      <w:sz w:val="16"/>
    </w:rPr>
  </w:style>
  <w:style w:type="paragraph" w:customStyle="1" w:styleId="ScreenText">
    <w:name w:val="ScreenText"/>
    <w:basedOn w:val="Normal"/>
    <w:autoRedefine/>
    <w:rsid w:val="00980EB3"/>
    <w:pPr>
      <w:spacing w:before="20" w:after="20"/>
      <w:ind w:left="1890" w:right="-720" w:hanging="234"/>
    </w:pPr>
    <w:rPr>
      <w:rFonts w:ascii="Courier New" w:hAnsi="Courier New"/>
      <w:sz w:val="18"/>
    </w:rPr>
  </w:style>
  <w:style w:type="character" w:styleId="CommentReference">
    <w:name w:val="annotation reference"/>
    <w:basedOn w:val="DefaultParagraphFont"/>
    <w:semiHidden/>
    <w:rsid w:val="00980EB3"/>
    <w:rPr>
      <w:sz w:val="16"/>
      <w:szCs w:val="16"/>
    </w:rPr>
  </w:style>
  <w:style w:type="paragraph" w:customStyle="1" w:styleId="Note">
    <w:name w:val="Note"/>
    <w:basedOn w:val="NoteHeading"/>
    <w:rsid w:val="00980EB3"/>
    <w:pPr>
      <w:numPr>
        <w:numId w:val="6"/>
      </w:numPr>
      <w:pBdr>
        <w:top w:val="single" w:sz="8" w:space="3" w:color="73B900"/>
        <w:bottom w:val="single" w:sz="12" w:space="3" w:color="73B900"/>
      </w:pBdr>
      <w:tabs>
        <w:tab w:val="left" w:pos="2088"/>
      </w:tabs>
    </w:pPr>
    <w:rPr>
      <w:rFonts w:ascii="Tahoma" w:hAnsi="Tahoma"/>
      <w:sz w:val="18"/>
    </w:rPr>
  </w:style>
  <w:style w:type="paragraph" w:customStyle="1" w:styleId="StyleHeading1head1H1LeftRight013After102ptTo">
    <w:name w:val="Style Heading 1head 1H1 + Left Right:  0.13&quot; After:  102 pt To..."/>
    <w:basedOn w:val="Heading1"/>
    <w:semiHidden/>
    <w:rsid w:val="00980EB3"/>
    <w:pPr>
      <w:spacing w:after="2040"/>
      <w:ind w:right="187"/>
    </w:pPr>
    <w:rPr>
      <w:rFonts w:cs="Times New Roman"/>
      <w:b/>
      <w:szCs w:val="44"/>
    </w:rPr>
  </w:style>
  <w:style w:type="paragraph" w:customStyle="1" w:styleId="Copyright1">
    <w:name w:val="Copyright1"/>
    <w:basedOn w:val="Normal"/>
    <w:rsid w:val="00980EB3"/>
    <w:pPr>
      <w:spacing w:before="2040"/>
      <w:ind w:left="806"/>
    </w:pPr>
    <w:rPr>
      <w:rFonts w:ascii="Tahoma" w:hAnsi="Tahoma"/>
      <w:b/>
      <w:sz w:val="16"/>
      <w:szCs w:val="16"/>
    </w:rPr>
  </w:style>
  <w:style w:type="paragraph" w:customStyle="1" w:styleId="Copyright2">
    <w:name w:val="Copyright2"/>
    <w:basedOn w:val="Copyright1"/>
    <w:rsid w:val="00980EB3"/>
    <w:pPr>
      <w:spacing w:before="60"/>
    </w:pPr>
    <w:rPr>
      <w:b w:val="0"/>
    </w:rPr>
  </w:style>
  <w:style w:type="paragraph" w:customStyle="1" w:styleId="StyleCoverTitle220pt">
    <w:name w:val="Style CoverTitle2 + 20 pt"/>
    <w:basedOn w:val="CoverTitle2"/>
    <w:autoRedefine/>
    <w:semiHidden/>
    <w:rsid w:val="00980EB3"/>
    <w:rPr>
      <w:b/>
    </w:rPr>
  </w:style>
  <w:style w:type="character" w:customStyle="1" w:styleId="StyleCoverTitle220ptChar">
    <w:name w:val="Style CoverTitle2 + 20 pt Char"/>
    <w:basedOn w:val="DefaultParagraphFont"/>
    <w:semiHidden/>
    <w:rsid w:val="00980EB3"/>
    <w:rPr>
      <w:rFonts w:ascii="Tahoma" w:hAnsi="Tahoma"/>
      <w:b/>
      <w:bCs/>
      <w:color w:val="99CC00"/>
      <w:w w:val="125"/>
      <w:sz w:val="44"/>
      <w:szCs w:val="44"/>
      <w:lang w:val="en-US" w:eastAsia="en-US" w:bidi="ar-SA"/>
    </w:rPr>
  </w:style>
  <w:style w:type="paragraph" w:customStyle="1" w:styleId="StyleListBulletVerdana9ptBold">
    <w:name w:val="Style List Bullet + Verdana 9 pt Bold"/>
    <w:basedOn w:val="ListBullet"/>
    <w:semiHidden/>
    <w:rsid w:val="00980EB3"/>
    <w:rPr>
      <w:rFonts w:ascii="Verdana" w:hAnsi="Verdana"/>
      <w:b/>
      <w:bCs/>
      <w:sz w:val="18"/>
    </w:rPr>
  </w:style>
  <w:style w:type="character" w:customStyle="1" w:styleId="ListBulletChar">
    <w:name w:val="List Bullet Char"/>
    <w:basedOn w:val="DefaultParagraphFont"/>
    <w:semiHidden/>
    <w:rsid w:val="00980EB3"/>
    <w:rPr>
      <w:rFonts w:ascii="Garamond" w:hAnsi="Garamond"/>
      <w:sz w:val="22"/>
      <w:szCs w:val="24"/>
      <w:lang w:val="en-US" w:eastAsia="en-US" w:bidi="ar-SA"/>
    </w:rPr>
  </w:style>
  <w:style w:type="character" w:customStyle="1" w:styleId="StyleListBulletVerdana9ptBoldChar">
    <w:name w:val="Style List Bullet + Verdana 9 pt Bold Char"/>
    <w:basedOn w:val="ListBulletChar"/>
    <w:semiHidden/>
    <w:rsid w:val="00980EB3"/>
    <w:rPr>
      <w:rFonts w:ascii="Verdana" w:hAnsi="Verdana"/>
      <w:b/>
      <w:bCs/>
      <w:sz w:val="18"/>
    </w:rPr>
  </w:style>
  <w:style w:type="paragraph" w:customStyle="1" w:styleId="StyleCoverTitle220ptNotBoldBlack">
    <w:name w:val="Style CoverTitle2 + 20 pt Not Bold Black"/>
    <w:basedOn w:val="CoverTitle2"/>
    <w:link w:val="StyleCoverTitle220ptNotBoldBlackChar"/>
    <w:rsid w:val="00980EB3"/>
    <w:rPr>
      <w:b/>
      <w:bCs w:val="0"/>
      <w:color w:val="000000"/>
      <w:sz w:val="40"/>
    </w:rPr>
  </w:style>
  <w:style w:type="character" w:customStyle="1" w:styleId="StyleCoverTitle220ptNotBoldBlackChar">
    <w:name w:val="Style CoverTitle2 + 20 pt Not Bold Black Char"/>
    <w:basedOn w:val="CoverTitle2Char"/>
    <w:link w:val="StyleCoverTitle220ptNotBoldBlack"/>
    <w:rsid w:val="00980EB3"/>
    <w:rPr>
      <w:color w:val="000000"/>
      <w:sz w:val="40"/>
    </w:rPr>
  </w:style>
  <w:style w:type="paragraph" w:styleId="Header">
    <w:name w:val="header"/>
    <w:basedOn w:val="Normal"/>
    <w:rsid w:val="00980EB3"/>
    <w:pPr>
      <w:tabs>
        <w:tab w:val="center" w:pos="4320"/>
        <w:tab w:val="right" w:pos="8640"/>
      </w:tabs>
    </w:pPr>
  </w:style>
  <w:style w:type="paragraph" w:styleId="BalloonText">
    <w:name w:val="Balloon Text"/>
    <w:basedOn w:val="Normal"/>
    <w:link w:val="BalloonTextChar"/>
    <w:rsid w:val="008A7F98"/>
    <w:pPr>
      <w:spacing w:before="0" w:after="0"/>
    </w:pPr>
    <w:rPr>
      <w:rFonts w:ascii="Tahoma" w:hAnsi="Tahoma" w:cs="Tahoma"/>
      <w:sz w:val="16"/>
      <w:szCs w:val="16"/>
    </w:rPr>
  </w:style>
  <w:style w:type="character" w:customStyle="1" w:styleId="BalloonTextChar">
    <w:name w:val="Balloon Text Char"/>
    <w:basedOn w:val="DefaultParagraphFont"/>
    <w:link w:val="BalloonText"/>
    <w:rsid w:val="008A7F98"/>
    <w:rPr>
      <w:rFonts w:ascii="Tahoma" w:hAnsi="Tahoma" w:cs="Tahoma"/>
      <w:sz w:val="16"/>
      <w:szCs w:val="16"/>
      <w:lang w:val="en-US" w:eastAsia="en-US"/>
    </w:rPr>
  </w:style>
  <w:style w:type="character" w:styleId="PlaceholderText">
    <w:name w:val="Placeholder Text"/>
    <w:basedOn w:val="DefaultParagraphFont"/>
    <w:uiPriority w:val="99"/>
    <w:semiHidden/>
    <w:rsid w:val="00F32681"/>
    <w:rPr>
      <w:color w:val="808080"/>
    </w:rPr>
  </w:style>
  <w:style w:type="table" w:styleId="TableGrid">
    <w:name w:val="Table Grid"/>
    <w:basedOn w:val="TableNormal"/>
    <w:rsid w:val="003332E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A15411"/>
  </w:style>
  <w:style w:type="paragraph" w:styleId="DocumentMap">
    <w:name w:val="Document Map"/>
    <w:basedOn w:val="Normal"/>
    <w:link w:val="DocumentMapChar"/>
    <w:rsid w:val="00742022"/>
    <w:pPr>
      <w:spacing w:before="0" w:after="0"/>
    </w:pPr>
    <w:rPr>
      <w:rFonts w:ascii="Tahoma" w:hAnsi="Tahoma" w:cs="Tahoma"/>
      <w:sz w:val="16"/>
      <w:szCs w:val="16"/>
    </w:rPr>
  </w:style>
  <w:style w:type="character" w:customStyle="1" w:styleId="DocumentMapChar">
    <w:name w:val="Document Map Char"/>
    <w:basedOn w:val="DefaultParagraphFont"/>
    <w:link w:val="DocumentMap"/>
    <w:rsid w:val="00742022"/>
    <w:rPr>
      <w:rFonts w:ascii="Tahoma" w:hAnsi="Tahoma" w:cs="Tahoma"/>
      <w:sz w:val="16"/>
      <w:szCs w:val="16"/>
      <w:lang w:val="en-US" w:eastAsia="en-US"/>
    </w:rPr>
  </w:style>
</w:styles>
</file>

<file path=word/webSettings.xml><?xml version="1.0" encoding="utf-8"?>
<w:webSettings xmlns:r="http://schemas.openxmlformats.org/officeDocument/2006/relationships" xmlns:w="http://schemas.openxmlformats.org/wordprocessingml/2006/main">
  <w:divs>
    <w:div w:id="141551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jansen@nvidia.com" TargetMode="Externa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header" Target="header4.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lbavoil@nvidia.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oter" Target="footer4.xml"/></Relationships>
</file>

<file path=word/_rels/footer4.xml.rels><?xml version="1.0" encoding="UTF-8" standalone="yes"?>
<Relationships xmlns="http://schemas.openxmlformats.org/package/2006/relationships"><Relationship Id="rId1" Type="http://schemas.openxmlformats.org/officeDocument/2006/relationships/image" Target="media/image14.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2.jpeg"/></Relationships>
</file>

<file path=word/_rels/header4.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Kim01</b:Tag>
    <b:SourceType>ConferenceProceedings</b:SourceType>
    <b:Guid>{C8C5F4F7-00C7-4A23-9FAF-752B69BC194B}</b:Guid>
    <b:LCID>0</b:LCID>
    <b:Author>
      <b:Author>
        <b:NameList>
          <b:Person>
            <b:Last>Kim</b:Last>
            <b:First>T-Y</b:First>
          </b:Person>
          <b:Person>
            <b:Last>Neumann</b:Last>
            <b:First>U</b:First>
          </b:Person>
        </b:NameList>
      </b:Author>
    </b:Author>
    <b:Title>Opacity shadow maps</b:Title>
    <b:Pages>177-182</b:Pages>
    <b:Year>2001</b:Year>
    <b:ConferenceName>Proceedings of the 12th Eurographics Workshop on Rendering</b:ConferenceName>
    <b:RefOrder>1</b:RefOrder>
  </b:Source>
  <b:Source>
    <b:Tag>LJa10</b:Tag>
    <b:SourceType>ConferenceProceedings</b:SourceType>
    <b:Guid>{0658536E-0C99-49EB-B43B-B4D6A9899137}</b:Guid>
    <b:LCID>0</b:LCID>
    <b:Author>
      <b:Author>
        <b:NameList>
          <b:Person>
            <b:Last>Jansen</b:Last>
            <b:First>Jon</b:First>
          </b:Person>
          <b:Person>
            <b:Last>Bavoil</b:Last>
            <b:First>Louis</b:First>
          </b:Person>
        </b:NameList>
      </b:Author>
    </b:Author>
    <b:Title>Fourier Opacity Mapping</b:Title>
    <b:Year>2010</b:Year>
    <b:ConferenceName>Proceedings of the 2010 ACM SIGGRAPH symposium on Interactive 3D Graphics and Games</b:ConferenceName>
    <b:Pages>165-172</b:Pages>
    <b:RefOrder>2</b:RefOrder>
  </b:Source>
  <b:Source>
    <b:Tag>Can07</b:Tag>
    <b:SourceType>BookSection</b:SourceType>
    <b:Guid>{6D9792EB-5FF7-4BB7-920C-356CE35E22A2}</b:Guid>
    <b:LCID>0</b:LCID>
    <b:Author>
      <b:Author>
        <b:NameList>
          <b:Person>
            <b:Last>Cantlay</b:Last>
            <b:First>Iain</b:First>
          </b:Person>
        </b:NameList>
      </b:Author>
      <b:BookAuthor>
        <b:NameList>
          <b:Person>
            <b:Last>Nguyen</b:Last>
            <b:First>Hubert</b:First>
          </b:Person>
        </b:NameList>
      </b:BookAuthor>
    </b:Author>
    <b:Title>High-Speed, Off-Screen Particles</b:Title>
    <b:Year>2007</b:Year>
    <b:BookTitle>GPU Gems 3</b:BookTitle>
    <b:RefOrder>3</b:RefOrder>
  </b:Source>
</b:Sources>
</file>

<file path=customXml/itemProps1.xml><?xml version="1.0" encoding="utf-8"?>
<ds:datastoreItem xmlns:ds="http://schemas.openxmlformats.org/officeDocument/2006/customXml" ds:itemID="{2662521A-5382-4E97-BF5D-F750FB74C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1986</TotalTime>
  <Pages>1</Pages>
  <Words>1802</Words>
  <Characters>10274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Opacity Mapping</vt:lpstr>
    </vt:vector>
  </TitlesOfParts>
  <Company>Nvidia</Company>
  <LinksUpToDate>false</LinksUpToDate>
  <CharactersWithSpaces>12052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Opacity Mapping</dc:title>
  <dc:creator>Jon Jansen</dc:creator>
  <cp:lastModifiedBy>Jon Jansen</cp:lastModifiedBy>
  <cp:revision>227</cp:revision>
  <cp:lastPrinted>2011-02-23T15:11:00Z</cp:lastPrinted>
  <dcterms:created xsi:type="dcterms:W3CDTF">2010-05-04T14:56:00Z</dcterms:created>
  <dcterms:modified xsi:type="dcterms:W3CDTF">2011-02-23T15:12:00Z</dcterms:modified>
</cp:coreProperties>
</file>